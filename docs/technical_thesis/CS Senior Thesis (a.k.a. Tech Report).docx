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Building a Platform for a Decentralized Class</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Technical Report submitted to the Department of Computer Science</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to the Faculty of the School of Engineering and Applied Science</w:t>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Virginia • Charlottesville, Virginia</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of the Requirements for the Degree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of Science, School of Engineering</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Name Here]</w:t>
      </w:r>
    </w:p>
    <w:p w:rsidR="00000000" w:rsidDel="00000000" w:rsidP="00000000" w:rsidRDefault="00000000" w:rsidRPr="00000000" w14:paraId="00000010">
      <w:pPr>
        <w:jc w:val="center"/>
        <w:rPr>
          <w:rFonts w:ascii="Times New Roman" w:cs="Times New Roman" w:eastAsia="Times New Roman" w:hAnsi="Times New Roman"/>
          <w:color w:val="808080"/>
        </w:rPr>
      </w:pPr>
      <w:r w:rsidDel="00000000" w:rsidR="00000000" w:rsidRPr="00000000">
        <w:rPr>
          <w:rFonts w:ascii="Times New Roman" w:cs="Times New Roman" w:eastAsia="Times New Roman" w:hAnsi="Times New Roman"/>
          <w:rtl w:val="0"/>
        </w:rPr>
        <w:t xml:space="preserve">Spring 2020</w:t>
      </w:r>
      <w:r w:rsidDel="00000000" w:rsidR="00000000" w:rsidRPr="00000000">
        <w:rPr>
          <w:rFonts w:ascii="Times New Roman" w:cs="Times New Roman" w:eastAsia="Times New Roman" w:hAnsi="Times New Roman"/>
          <w:color w:val="808080"/>
          <w:rtl w:val="0"/>
        </w:rPr>
        <w:t xml:space="preserve">.</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Project Team Members</w:t>
      </w:r>
    </w:p>
    <w:p w:rsidR="00000000" w:rsidDel="00000000" w:rsidP="00000000" w:rsidRDefault="00000000" w:rsidRPr="00000000" w14:paraId="00000014">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Jimmy Patterson</w:t>
      </w:r>
    </w:p>
    <w:p w:rsidR="00000000" w:rsidDel="00000000" w:rsidP="00000000" w:rsidRDefault="00000000" w:rsidRPr="00000000" w14:paraId="00000015">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Connor Anderson</w:t>
      </w:r>
    </w:p>
    <w:p w:rsidR="00000000" w:rsidDel="00000000" w:rsidP="00000000" w:rsidRDefault="00000000" w:rsidRPr="00000000" w14:paraId="00000016">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Herd</w:t>
      </w:r>
    </w:p>
    <w:p w:rsidR="00000000" w:rsidDel="00000000" w:rsidP="00000000" w:rsidRDefault="00000000" w:rsidRPr="00000000" w14:paraId="00000017">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Nguyen</w:t>
      </w:r>
    </w:p>
    <w:p w:rsidR="00000000" w:rsidDel="00000000" w:rsidP="00000000" w:rsidRDefault="00000000" w:rsidRPr="00000000" w14:paraId="00000018">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Taylor Nelson</w:t>
      </w:r>
    </w:p>
    <w:p w:rsidR="00000000" w:rsidDel="00000000" w:rsidP="00000000" w:rsidRDefault="00000000" w:rsidRPr="00000000" w14:paraId="00000019">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 Kann</w:t>
      </w:r>
    </w:p>
    <w:p w:rsidR="00000000" w:rsidDel="00000000" w:rsidP="00000000" w:rsidRDefault="00000000" w:rsidRPr="00000000" w14:paraId="0000001A">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Andrew Abraham</w:t>
      </w:r>
    </w:p>
    <w:p w:rsidR="00000000" w:rsidDel="00000000" w:rsidP="00000000" w:rsidRDefault="00000000" w:rsidRPr="00000000" w14:paraId="0000001B">
      <w:pPr>
        <w:spacing w:after="240" w:before="240" w:line="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Corey Lando</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ind w:left="1080" w:righ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my honor as a University Student, I have neither given nor received unauthorized aid on this assignment as defined by the Honor Guidelines for Thesis-Related Assignments</w:t>
      </w:r>
    </w:p>
    <w:p w:rsidR="00000000" w:rsidDel="00000000" w:rsidP="00000000" w:rsidRDefault="00000000" w:rsidRPr="00000000" w14:paraId="0000001E">
      <w:pPr>
        <w:ind w:left="1080" w:righ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__________________________________________   Date __________</w:t>
      </w:r>
    </w:p>
    <w:p w:rsidR="00000000" w:rsidDel="00000000" w:rsidP="00000000" w:rsidRDefault="00000000" w:rsidRPr="00000000" w14:paraId="00000021">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                 Author/Student Name</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Approved __________________________________________  Date __________</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Dr. Ahmed Ibrahim, Department of Computer Science</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u w:val="single"/>
        </w:rPr>
      </w:pPr>
      <w:r w:rsidDel="00000000" w:rsidR="00000000" w:rsidRPr="00000000">
        <w:rPr>
          <w:b w:val="1"/>
          <w:sz w:val="28"/>
          <w:szCs w:val="28"/>
          <w:u w:val="single"/>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4</w:t>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Contributions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Related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7</w:t>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System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Wireframes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11</w:t>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Sample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Sample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Code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Installation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21</w:t>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30</w:t>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w:t>
          </w: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39">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w:t>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pStyle w:val="Heading3"/>
        <w:spacing w:line="480" w:lineRule="auto"/>
        <w:rPr>
          <w:b w:val="1"/>
          <w:color w:val="000000"/>
          <w:u w:val="single"/>
        </w:rPr>
      </w:pPr>
      <w:bookmarkStart w:colFirst="0" w:colLast="0" w:name="_gjdgxs" w:id="0"/>
      <w:bookmarkEnd w:id="0"/>
      <w:r w:rsidDel="00000000" w:rsidR="00000000" w:rsidRPr="00000000">
        <w:rPr>
          <w:b w:val="1"/>
          <w:color w:val="000000"/>
          <w:u w:val="single"/>
          <w:rtl w:val="0"/>
        </w:rPr>
        <w:t xml:space="preserve">Abstract</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technology industry, there are many groups clustered around the pursuit of a good idea, developing an application or new way of solving a problem through rapid technological development. Under the direction of Professor Mark Floryan, this group developed an application designed to augment and re-frame the </w:t>
      </w:r>
      <w:r w:rsidDel="00000000" w:rsidR="00000000" w:rsidRPr="00000000">
        <w:rPr>
          <w:rFonts w:ascii="Times New Roman" w:cs="Times New Roman" w:eastAsia="Times New Roman" w:hAnsi="Times New Roman"/>
          <w:sz w:val="24"/>
          <w:szCs w:val="24"/>
          <w:rtl w:val="0"/>
        </w:rPr>
        <w:t xml:space="preserve">pedagogical experience</w:t>
      </w:r>
      <w:r w:rsidDel="00000000" w:rsidR="00000000" w:rsidRPr="00000000">
        <w:rPr>
          <w:rFonts w:ascii="Times New Roman" w:cs="Times New Roman" w:eastAsia="Times New Roman" w:hAnsi="Times New Roman"/>
          <w:sz w:val="24"/>
          <w:szCs w:val="24"/>
          <w:rtl w:val="0"/>
        </w:rPr>
        <w:t xml:space="preserve"> of those in introductory and advanced coding classes. By designing the course’s interface to coalign the learning experience and the grade-based incentive structure, we sought to qualify the hypothesis that students at a college level can learn more easily when they can complete their coursework at their own pace, and without the burden of fast-approaching deadlines or single-chance quizzes and tests. Using the Agile development methodology, this group took on an existing codebase and modified it to meet the needs of the customer, outfitted with customization for the professor, a working student interface, and elements of automated grading, such as in-course quizzes. After two semesters of development experience, the group learned much about the Agile system, where it fails, and where it succeeds, including how to handle the issue of complete worker turnover, the quirk of frequent customer input, and the difficulty of learning new languages and forms. Using this application, a new type of course will be tested and implemented at the University of Virginia, and hopefully in educational centers across the planet, in an effort to improve the educational experience for both students and teachers.</w:t>
      </w: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8"/>
          <w:szCs w:val="28"/>
        </w:rPr>
      </w:pPr>
      <w:r w:rsidDel="00000000" w:rsidR="00000000" w:rsidRPr="00000000">
        <w:rPr>
          <w:b w:val="1"/>
          <w:color w:val="000000"/>
          <w:sz w:val="28"/>
          <w:szCs w:val="28"/>
          <w:u w:val="single"/>
          <w:rtl w:val="0"/>
        </w:rPr>
        <w:t xml:space="preserve">1. Introduction</w:t>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American History,  few technological </w:t>
      </w:r>
      <w:r w:rsidDel="00000000" w:rsidR="00000000" w:rsidRPr="00000000">
        <w:rPr>
          <w:rFonts w:ascii="Times New Roman" w:cs="Times New Roman" w:eastAsia="Times New Roman" w:hAnsi="Times New Roman"/>
          <w:sz w:val="24"/>
          <w:szCs w:val="24"/>
          <w:rtl w:val="0"/>
        </w:rPr>
        <w:t xml:space="preserve">achievements</w:t>
      </w:r>
      <w:r w:rsidDel="00000000" w:rsidR="00000000" w:rsidRPr="00000000">
        <w:rPr>
          <w:rFonts w:ascii="Times New Roman" w:cs="Times New Roman" w:eastAsia="Times New Roman" w:hAnsi="Times New Roman"/>
          <w:sz w:val="24"/>
          <w:szCs w:val="24"/>
          <w:rtl w:val="0"/>
        </w:rPr>
        <w:t xml:space="preserve"> have been quite as inspiring as the Apollo Program. Through 11 tough years, NASA rocketed to an  interstellar stage while facing impossible hardships, deadlines, and pressures. While it would be ridiculous to equate the technical portion of our capstone project to the Apollo Program, it’s easy to compare the similarly bumpy roads, quick deadlines, and steep learning curves. While our software won’t put a man onto the moon, it will certainly transform </w:t>
      </w:r>
      <w:r w:rsidDel="00000000" w:rsidR="00000000" w:rsidRPr="00000000">
        <w:rPr>
          <w:rFonts w:ascii="Times New Roman" w:cs="Times New Roman" w:eastAsia="Times New Roman" w:hAnsi="Times New Roman"/>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for all who use it.</w:t>
      </w:r>
      <w:r w:rsidDel="00000000" w:rsidR="00000000" w:rsidRPr="00000000">
        <w:rPr>
          <w:rtl w:val="0"/>
        </w:rPr>
      </w:r>
    </w:p>
    <w:p w:rsidR="00000000" w:rsidDel="00000000" w:rsidP="00000000" w:rsidRDefault="00000000" w:rsidRPr="00000000" w14:paraId="00000045">
      <w:pPr>
        <w:pStyle w:val="Heading4"/>
        <w:spacing w:line="480" w:lineRule="auto"/>
        <w:rPr>
          <w:rFonts w:ascii="Times New Roman" w:cs="Times New Roman" w:eastAsia="Times New Roman" w:hAnsi="Times New Roman"/>
          <w:sz w:val="24"/>
          <w:szCs w:val="24"/>
        </w:rPr>
      </w:pPr>
      <w:bookmarkStart w:colFirst="0" w:colLast="0" w:name="_lnxbz9" w:id="1"/>
      <w:bookmarkEnd w:id="1"/>
      <w:r w:rsidDel="00000000" w:rsidR="00000000" w:rsidRPr="00000000">
        <w:rPr>
          <w:color w:val="000000"/>
          <w:u w:val="single"/>
          <w:rtl w:val="0"/>
        </w:rPr>
        <w:t xml:space="preserve">1.1 Problem Statement</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client is Mark Floryan, professor at UVA. He currently develops the curriculum for, and teaches, the Data Structure and Algorithms course in the computer science pilot program. The course’s topics are organized in a directed, acyclic graph (DAG) representing the dependencies between them (for instance, </w:t>
      </w:r>
      <w:r w:rsidDel="00000000" w:rsidR="00000000" w:rsidRPr="00000000">
        <w:rPr>
          <w:rFonts w:ascii="Times New Roman" w:cs="Times New Roman" w:eastAsia="Times New Roman" w:hAnsi="Times New Roman"/>
          <w:i w:val="1"/>
          <w:sz w:val="24"/>
          <w:szCs w:val="24"/>
          <w:rtl w:val="0"/>
        </w:rPr>
        <w:t xml:space="preserve">Linked Lists</w:t>
      </w:r>
      <w:r w:rsidDel="00000000" w:rsidR="00000000" w:rsidRPr="00000000">
        <w:rPr>
          <w:rFonts w:ascii="Times New Roman" w:cs="Times New Roman" w:eastAsia="Times New Roman" w:hAnsi="Times New Roman"/>
          <w:sz w:val="24"/>
          <w:szCs w:val="24"/>
          <w:rtl w:val="0"/>
        </w:rPr>
        <w:t xml:space="preserve"> may depend on </w:t>
      </w:r>
      <w:r w:rsidDel="00000000" w:rsidR="00000000" w:rsidRPr="00000000">
        <w:rPr>
          <w:rFonts w:ascii="Times New Roman" w:cs="Times New Roman" w:eastAsia="Times New Roman" w:hAnsi="Times New Roman"/>
          <w:i w:val="1"/>
          <w:sz w:val="24"/>
          <w:szCs w:val="24"/>
          <w:rtl w:val="0"/>
        </w:rPr>
        <w:t xml:space="preserve">Pointers</w:t>
      </w:r>
      <w:r w:rsidDel="00000000" w:rsidR="00000000" w:rsidRPr="00000000">
        <w:rPr>
          <w:rFonts w:ascii="Times New Roman" w:cs="Times New Roman" w:eastAsia="Times New Roman" w:hAnsi="Times New Roman"/>
          <w:sz w:val="24"/>
          <w:szCs w:val="24"/>
          <w:rtl w:val="0"/>
        </w:rPr>
        <w:t xml:space="preserve">, forming an edge from the latter to the former). Each of these topics is assessed individually, and students acquire a status of </w:t>
      </w:r>
      <w:r w:rsidDel="00000000" w:rsidR="00000000" w:rsidRPr="00000000">
        <w:rPr>
          <w:rFonts w:ascii="Times New Roman" w:cs="Times New Roman" w:eastAsia="Times New Roman" w:hAnsi="Times New Roman"/>
          <w:i w:val="1"/>
          <w:sz w:val="24"/>
          <w:szCs w:val="24"/>
          <w:rtl w:val="0"/>
        </w:rPr>
        <w:t xml:space="preserve">incomplete</w:t>
      </w:r>
      <w:r w:rsidDel="00000000" w:rsidR="00000000" w:rsidRPr="00000000">
        <w:rPr>
          <w:rFonts w:ascii="Times New Roman" w:cs="Times New Roman" w:eastAsia="Times New Roman" w:hAnsi="Times New Roman"/>
          <w:sz w:val="24"/>
          <w:szCs w:val="24"/>
          <w:rtl w:val="0"/>
        </w:rPr>
        <w:t xml:space="preserve"> (not yet learned the material), </w:t>
      </w:r>
      <w:r w:rsidDel="00000000" w:rsidR="00000000" w:rsidRPr="00000000">
        <w:rPr>
          <w:rFonts w:ascii="Times New Roman" w:cs="Times New Roman" w:eastAsia="Times New Roman" w:hAnsi="Times New Roman"/>
          <w:i w:val="1"/>
          <w:sz w:val="24"/>
          <w:szCs w:val="24"/>
          <w:rtl w:val="0"/>
        </w:rPr>
        <w:t xml:space="preserve">competent </w:t>
      </w:r>
      <w:r w:rsidDel="00000000" w:rsidR="00000000" w:rsidRPr="00000000">
        <w:rPr>
          <w:rFonts w:ascii="Times New Roman" w:cs="Times New Roman" w:eastAsia="Times New Roman" w:hAnsi="Times New Roman"/>
          <w:sz w:val="24"/>
          <w:szCs w:val="24"/>
          <w:rtl w:val="0"/>
        </w:rPr>
        <w:t xml:space="preserve">(baseline understanding of the material), and </w:t>
      </w:r>
      <w:r w:rsidDel="00000000" w:rsidR="00000000" w:rsidRPr="00000000">
        <w:rPr>
          <w:rFonts w:ascii="Times New Roman" w:cs="Times New Roman" w:eastAsia="Times New Roman" w:hAnsi="Times New Roman"/>
          <w:i w:val="1"/>
          <w:sz w:val="24"/>
          <w:szCs w:val="24"/>
          <w:rtl w:val="0"/>
        </w:rPr>
        <w:t xml:space="preserve">mastery </w:t>
      </w:r>
      <w:r w:rsidDel="00000000" w:rsidR="00000000" w:rsidRPr="00000000">
        <w:rPr>
          <w:rFonts w:ascii="Times New Roman" w:cs="Times New Roman" w:eastAsia="Times New Roman" w:hAnsi="Times New Roman"/>
          <w:sz w:val="24"/>
          <w:szCs w:val="24"/>
          <w:rtl w:val="0"/>
        </w:rPr>
        <w:t xml:space="preserve">(strong understanding of the material). Floryan hopes to use a novel algorithm from a research student to judge the level of competency of students based on their assessment results.</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Previously, Floryan did not have a clear, dynamic, and practical way to communicate the DAG nature of the course topics to his students. The development of this was the goal of the previous team of the project, and was mostly completed. However, the grading structure was not in alignment with his model, and many security vulnerabilities existed in the system, severely hampering its usefulness as a tool.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Assessment is currently done using traditional paper quizzes. Since students can potentially reassess on any topic in any given week, Floryan is currently giving each student a copy of the quiz for each topic. The students complete the quizzes for the topics they wish to assess, and then all of the pages of each student’s quizzes are scanned and graded. This solution has many issues. Firstly, since topic assessment is generally sparse for students (that is, most students take assess few of the topics each week), large amounts of paper are wasted. Further, more clerical effort must be expended in the copying, distributing, and scanning of the quizzes than should be required.</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Grading of these quizzes is currently done through Gradescope. While a useful tool for traditional assessments, it is not particularly aligned to Floryan’s needs. Gradescope assumes a uniform set of assessments for each student of the course, while Floryan’s model generally has a distinct set of assessments for each student. The current work-around is to define assignments for each pool of quizzes each week, so each student has the same set of “assignments” in the system; however, this means that the grade on each of these assignments is not directly interpretable as the grade for any topic, requiring further effort to extract useful grading information.</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we develop will further refine Floryan’s abilities to display the DAG structure of the course topics. Additionally, it will greatly improve the assessment system. Students will be able to take their assessments online through the system, meaning that excess unused quizzes will not be generated or submitted. The novel assessment metric will also be integrated directly into the system, removing another layer of grade interpretation. Finally, the system is designed with Floryan’s model in mind, so conflicts in assumptions, like those which exist with Gradescope, will be greatly diminished.</w:t>
      </w:r>
    </w:p>
    <w:p w:rsidR="00000000" w:rsidDel="00000000" w:rsidP="00000000" w:rsidRDefault="00000000" w:rsidRPr="00000000" w14:paraId="0000004B">
      <w:pPr>
        <w:pStyle w:val="Heading4"/>
        <w:spacing w:line="480" w:lineRule="auto"/>
        <w:rPr/>
      </w:pPr>
      <w:bookmarkStart w:colFirst="0" w:colLast="0" w:name="_35nkun2" w:id="2"/>
      <w:bookmarkEnd w:id="2"/>
      <w:r w:rsidDel="00000000" w:rsidR="00000000" w:rsidRPr="00000000">
        <w:rPr>
          <w:color w:val="000000"/>
          <w:u w:val="single"/>
          <w:rtl w:val="0"/>
        </w:rPr>
        <w:t xml:space="preserve">1.2 Contributions</w:t>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the year, we worked to understand and repurpose the best efforts of a predecessor group, which had, over the course of the previous year, developed a working website with severely limited functionality. Over the course of the year, we were able to polish up the code which we had been given, eliminating extraneous elements, </w:t>
      </w:r>
      <w:ins w:author="Ryan Kann" w:id="0" w:date="2020-03-30T23:19:47Z">
        <w:r w:rsidDel="00000000" w:rsidR="00000000" w:rsidRPr="00000000">
          <w:rPr>
            <w:rFonts w:ascii="Times New Roman" w:cs="Times New Roman" w:eastAsia="Times New Roman" w:hAnsi="Times New Roman"/>
            <w:sz w:val="24"/>
            <w:szCs w:val="24"/>
            <w:rtl w:val="0"/>
          </w:rPr>
          <w:t xml:space="preserve">improving</w:t>
        </w:r>
      </w:ins>
      <w:del w:author="Ryan Kann" w:id="0" w:date="2020-03-30T23:19:47Z">
        <w:r w:rsidDel="00000000" w:rsidR="00000000" w:rsidRPr="00000000">
          <w:rPr>
            <w:rFonts w:ascii="Times New Roman" w:cs="Times New Roman" w:eastAsia="Times New Roman" w:hAnsi="Times New Roman"/>
            <w:sz w:val="24"/>
            <w:szCs w:val="24"/>
            <w:rtl w:val="0"/>
          </w:rPr>
          <w:delText xml:space="preserve">augmenting aphoristic</w:delText>
        </w:r>
      </w:del>
      <w:r w:rsidDel="00000000" w:rsidR="00000000" w:rsidRPr="00000000">
        <w:rPr>
          <w:rFonts w:ascii="Times New Roman" w:cs="Times New Roman" w:eastAsia="Times New Roman" w:hAnsi="Times New Roman"/>
          <w:sz w:val="24"/>
          <w:szCs w:val="24"/>
          <w:rtl w:val="0"/>
        </w:rPr>
        <w:t xml:space="preserve"> APIs, and fulfilling formerly faltering functionalities. In specific, we eliminated a tendency for the frontend code to pull the entire database for each query, which alleviated strain not only on the backend, but also on the frontend</w:t>
      </w:r>
      <w:del w:author="Ryan Kann" w:id="1" w:date="2020-03-30T23:20:28Z">
        <w:r w:rsidDel="00000000" w:rsidR="00000000" w:rsidRPr="00000000">
          <w:rPr>
            <w:rFonts w:ascii="Times New Roman" w:cs="Times New Roman" w:eastAsia="Times New Roman" w:hAnsi="Times New Roman"/>
            <w:sz w:val="24"/>
            <w:szCs w:val="24"/>
            <w:rtl w:val="0"/>
          </w:rPr>
          <w:delText xml:space="preserve">, as it didn’t have to process all the extraneous data it requested. </w:delText>
        </w:r>
      </w:del>
      <w:r w:rsidDel="00000000" w:rsidR="00000000" w:rsidRPr="00000000">
        <w:rPr>
          <w:rFonts w:ascii="Times New Roman" w:cs="Times New Roman" w:eastAsia="Times New Roman" w:hAnsi="Times New Roman"/>
          <w:sz w:val="24"/>
          <w:szCs w:val="24"/>
          <w:rtl w:val="0"/>
        </w:rPr>
        <w:t xml:space="preserve">This allows for more independent users to access the site at once, without overwhelming any servers, which in turn makes this product viable for use in large classes. Additionally, we shored up the authentication process, ensuring that all API endpoints were properly secured, </w:t>
      </w:r>
      <w:del w:author="Ryan Kann" w:id="2" w:date="2020-03-30T23:21:16Z">
        <w:r w:rsidDel="00000000" w:rsidR="00000000" w:rsidRPr="00000000">
          <w:rPr>
            <w:rFonts w:ascii="Times New Roman" w:cs="Times New Roman" w:eastAsia="Times New Roman" w:hAnsi="Times New Roman"/>
            <w:sz w:val="24"/>
            <w:szCs w:val="24"/>
            <w:rtl w:val="0"/>
          </w:rPr>
          <w:delText xml:space="preserve">and therefore the application would be HIPAA compliant when used with real data. </w:delText>
        </w:r>
      </w:del>
      <w:ins w:author="Ryan Kann" w:id="2" w:date="2020-03-30T23:21:16Z">
        <w:del w:author="Ryan Kann" w:id="2" w:date="2020-03-30T23:21:16Z">
          <w:r w:rsidDel="00000000" w:rsidR="00000000" w:rsidRPr="00000000">
            <w:rPr>
              <w:rFonts w:ascii="Times New Roman" w:cs="Times New Roman" w:eastAsia="Times New Roman" w:hAnsi="Times New Roman"/>
              <w:sz w:val="24"/>
              <w:szCs w:val="24"/>
              <w:rtl w:val="0"/>
            </w:rPr>
            <w:delText xml:space="preserve">Furthermore, we</w:delText>
          </w:r>
        </w:del>
      </w:ins>
      <w:del w:author="Ryan Kann" w:id="2" w:date="2020-03-30T23:21:16Z">
        <w:r w:rsidDel="00000000" w:rsidR="00000000" w:rsidRPr="00000000">
          <w:rPr>
            <w:rFonts w:ascii="Times New Roman" w:cs="Times New Roman" w:eastAsia="Times New Roman" w:hAnsi="Times New Roman"/>
            <w:sz w:val="24"/>
            <w:szCs w:val="24"/>
            <w:rtl w:val="0"/>
          </w:rPr>
          <w:delText xml:space="preserve">We additionally</w:delText>
        </w:r>
      </w:del>
      <w:r w:rsidDel="00000000" w:rsidR="00000000" w:rsidRPr="00000000">
        <w:rPr>
          <w:rFonts w:ascii="Times New Roman" w:cs="Times New Roman" w:eastAsia="Times New Roman" w:hAnsi="Times New Roman"/>
          <w:sz w:val="24"/>
          <w:szCs w:val="24"/>
          <w:rtl w:val="0"/>
        </w:rPr>
        <w:t xml:space="preserve"> added features to the application, granting more ability to professors to designate how their courses are structured, allowing them to upload students and grades in spreadsheet format (making this application compliant with UVACollab’s teacher-facing grade features), and lock or unlock certain topics to students who hadn’t been demonstrating expertise. Most importantly of all, we developed a quizzing feature which automates and grades students’ assignments in-site, which complies with Professor Floryan’s style of giving quizzes as well as efficiently allowing students to see their graded work as it affects their course grades in real time.</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3"/>
        <w:spacing w:line="480" w:lineRule="auto"/>
        <w:rPr>
          <w:rFonts w:ascii="Times New Roman" w:cs="Times New Roman" w:eastAsia="Times New Roman" w:hAnsi="Times New Roman"/>
          <w:sz w:val="24"/>
          <w:szCs w:val="24"/>
          <w:highlight w:val="yellow"/>
        </w:rPr>
      </w:pPr>
      <w:bookmarkStart w:colFirst="0" w:colLast="0" w:name="_1ksv4uv" w:id="3"/>
      <w:bookmarkEnd w:id="3"/>
      <w:r w:rsidDel="00000000" w:rsidR="00000000" w:rsidRPr="00000000">
        <w:rPr>
          <w:b w:val="1"/>
          <w:color w:val="000000"/>
          <w:u w:val="single"/>
          <w:rtl w:val="0"/>
        </w:rPr>
        <w:t xml:space="preserve">2. Related Work</w:t>
      </w:r>
      <w:r w:rsidDel="00000000" w:rsidR="00000000" w:rsidRPr="00000000">
        <w:rPr>
          <w:rtl w:val="0"/>
        </w:rPr>
      </w:r>
    </w:p>
    <w:p w:rsidR="00000000" w:rsidDel="00000000" w:rsidP="00000000" w:rsidRDefault="00000000" w:rsidRPr="00000000" w14:paraId="0000004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Performance Tracker is based on a few project-based-learning-centered web-based systems. Some examples of programs that fall in this category are McGraw-Hill’s ALEKS and Pearson’s MyLab &amp; Mastering.</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Firstly, McGraw-Hill’s Assessment and Learning in Knowledge Spaces (ALEKS) system is “a Web-based, artificially intelligent assessment and learning system. ALEKS uses adaptive questioning to quickly and accurately determine exactly what a student knows and doesn't know in a course. ALEKS then instructs the student on the topics she is most ready to learn. As a student works through a course, ALEKS periodically reassesses the student to ensure that topics learned are also retained.“ </w:t>
      </w:r>
      <w:r w:rsidDel="00000000" w:rsidR="00000000" w:rsidRPr="00000000">
        <w:rPr>
          <w:rFonts w:ascii="Times New Roman" w:cs="Times New Roman" w:eastAsia="Times New Roman" w:hAnsi="Times New Roman"/>
          <w:sz w:val="24"/>
          <w:szCs w:val="24"/>
          <w:rtl w:val="0"/>
        </w:rPr>
        <w:t xml:space="preserve">(McGraw-Hill, 2020)</w:t>
      </w:r>
      <w:r w:rsidDel="00000000" w:rsidR="00000000" w:rsidRPr="00000000">
        <w:rPr>
          <w:rFonts w:ascii="Times New Roman" w:cs="Times New Roman" w:eastAsia="Times New Roman" w:hAnsi="Times New Roman"/>
          <w:sz w:val="24"/>
          <w:szCs w:val="24"/>
          <w:rtl w:val="0"/>
        </w:rPr>
        <w:t xml:space="preserve"> ALEKS was “developed from research at New York University and the University of California, Irvine, by a team of software engineers, mathematicians, and cognitive scientists.” </w:t>
      </w:r>
      <w:r w:rsidDel="00000000" w:rsidR="00000000" w:rsidRPr="00000000">
        <w:rPr>
          <w:rFonts w:ascii="Times New Roman" w:cs="Times New Roman" w:eastAsia="Times New Roman" w:hAnsi="Times New Roman"/>
          <w:sz w:val="24"/>
          <w:szCs w:val="24"/>
          <w:rtl w:val="0"/>
        </w:rPr>
        <w:t xml:space="preserve">(McGraw-Hill, 2020)</w:t>
      </w:r>
      <w:r w:rsidDel="00000000" w:rsidR="00000000" w:rsidRPr="00000000">
        <w:rPr>
          <w:rtl w:val="0"/>
        </w:rPr>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Professor Floryan's requirements for a web-based system is for the system to utilize a multiple-choice bank of questions which he can pull from. Because ALEKS avoids the use of multiple-choice questions, this system would not satisfy Professor Floryan’s needs. Furthermore, students cannot learn Computer Science related subjects using ALEKS, as it only offers mathematics, business, and science courses. </w:t>
      </w:r>
      <w:r w:rsidDel="00000000" w:rsidR="00000000" w:rsidRPr="00000000">
        <w:rPr>
          <w:rFonts w:ascii="Times New Roman" w:cs="Times New Roman" w:eastAsia="Times New Roman" w:hAnsi="Times New Roman"/>
          <w:sz w:val="24"/>
          <w:szCs w:val="24"/>
          <w:rtl w:val="0"/>
        </w:rPr>
        <w:t xml:space="preserve">(McGraw-Hill, 2020)</w:t>
      </w:r>
      <w:r w:rsidDel="00000000" w:rsidR="00000000" w:rsidRPr="00000000">
        <w:rPr>
          <w:rtl w:val="0"/>
        </w:rPr>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Pearson's MyLab &amp; Mastering is another assessment tool based on the idea that students learn at their own pace.The system personalizes study, helping "students understand what they know, what they do not, and where to spend their time studying." MyLab &amp; Mastering has "personalized learning pinpoints the precise areas where each student needs practice, giving all students the support they need, when and where they need it, to be successful." </w:t>
      </w:r>
      <w:r w:rsidDel="00000000" w:rsidR="00000000" w:rsidRPr="00000000">
        <w:rPr>
          <w:rFonts w:ascii="Times New Roman" w:cs="Times New Roman" w:eastAsia="Times New Roman" w:hAnsi="Times New Roman"/>
          <w:sz w:val="24"/>
          <w:szCs w:val="24"/>
          <w:rtl w:val="0"/>
        </w:rPr>
        <w:t xml:space="preserve">(Pearson Inc., 2020) </w:t>
      </w:r>
      <w:r w:rsidDel="00000000" w:rsidR="00000000" w:rsidRPr="00000000">
        <w:rPr>
          <w:rFonts w:ascii="Times New Roman" w:cs="Times New Roman" w:eastAsia="Times New Roman" w:hAnsi="Times New Roman"/>
          <w:sz w:val="24"/>
          <w:szCs w:val="24"/>
          <w:rtl w:val="0"/>
        </w:rPr>
        <w:t xml:space="preserve">Pearson's MyLab &amp; Mastering does offer computer science courses, unlike ALEKS. </w:t>
      </w:r>
    </w:p>
    <w:p w:rsidR="00000000" w:rsidDel="00000000" w:rsidP="00000000" w:rsidRDefault="00000000" w:rsidRPr="00000000" w14:paraId="0000005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expanded upon the previous team’s project. We added the ability for the system to administer quizzes, the ability for professors to designate teaching assistants, proper authentication and security measures, and scalability for professors to create classes of any size.</w:t>
      </w:r>
    </w:p>
    <w:p w:rsidR="00000000" w:rsidDel="00000000" w:rsidP="00000000" w:rsidRDefault="00000000" w:rsidRPr="00000000" w14:paraId="0000005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Quizzes can have multiple-choice or Parson’s problem questions, pulling random questions from a bank created or uploaded by the professor. Each question has a predetermined answer key, and the system can automatically grade quizzes. Quizzes can also administer free-response or coding questions if the professor wants, but they cannot be automatically graded and must be manually graded by the professor or their teaching assistants.</w:t>
      </w:r>
    </w:p>
    <w:p w:rsidR="00000000" w:rsidDel="00000000" w:rsidP="00000000" w:rsidRDefault="00000000" w:rsidRPr="00000000" w14:paraId="0000005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Professors can designate teaching assistants, allowing them to access and modify student grades. Teaching assistants can also grade other students’ submissions manually if needed for free-response or coding questions.</w:t>
      </w:r>
    </w:p>
    <w:p w:rsidR="00000000" w:rsidDel="00000000" w:rsidP="00000000" w:rsidRDefault="00000000" w:rsidRPr="00000000" w14:paraId="0000005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allows students to log in, properly authenticates them using Google’s OAuth protocol. In addition, the system’s API endpoints are now properly secured and cannot be accessed without being authenticated first.</w:t>
      </w:r>
    </w:p>
    <w:p w:rsidR="00000000" w:rsidDel="00000000" w:rsidP="00000000" w:rsidRDefault="00000000" w:rsidRPr="00000000" w14:paraId="00000056">
      <w:pPr>
        <w:spacing w:line="480" w:lineRule="auto"/>
        <w:ind w:firstLine="720"/>
        <w:rPr>
          <w:b w:val="1"/>
          <w:color w:val="000000"/>
          <w:u w:val="single"/>
        </w:rPr>
      </w:pPr>
      <w:r w:rsidDel="00000000" w:rsidR="00000000" w:rsidRPr="00000000">
        <w:rPr>
          <w:rFonts w:ascii="Times New Roman" w:cs="Times New Roman" w:eastAsia="Times New Roman" w:hAnsi="Times New Roman"/>
          <w:sz w:val="24"/>
          <w:szCs w:val="24"/>
          <w:rtl w:val="0"/>
        </w:rPr>
        <w:t xml:space="preserve">The system allows for mass upload of both rosters of students and their grades, via comma-separated-value files.</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spacing w:line="480" w:lineRule="auto"/>
        <w:rPr>
          <w:b w:val="1"/>
          <w:color w:val="000000"/>
          <w:u w:val="single"/>
        </w:rPr>
      </w:pPr>
      <w:bookmarkStart w:colFirst="0" w:colLast="0" w:name="_kje1bqzib5y" w:id="4"/>
      <w:bookmarkEnd w:id="4"/>
      <w:r w:rsidDel="00000000" w:rsidR="00000000" w:rsidRPr="00000000">
        <w:rPr>
          <w:b w:val="1"/>
          <w:color w:val="000000"/>
          <w:u w:val="single"/>
          <w:rtl w:val="0"/>
        </w:rPr>
        <w:t xml:space="preserve">3. System Design</w:t>
      </w:r>
    </w:p>
    <w:p w:rsidR="00000000" w:rsidDel="00000000" w:rsidP="00000000" w:rsidRDefault="00000000" w:rsidRPr="00000000" w14:paraId="0000005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highest level, this application is designed to allow professors to set up classes, administer homework, and give quizzes to their students, all while tracking grades and seeing overall progress. Students as well have the ability to take their quizzes, see their grades, and interface with the class through this system.</w:t>
      </w:r>
    </w:p>
    <w:p w:rsidR="00000000" w:rsidDel="00000000" w:rsidP="00000000" w:rsidRDefault="00000000" w:rsidRPr="00000000" w14:paraId="0000005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the frontend of this system with Vue.js (Javascript) and the backend through Django (Python). These are the frameworks and languages in which our foundational code was written, passed up to us from a group which worked to build a less robust version of this system last year. We are currently operating under the GNU GPL version 3.</w:t>
      </w:r>
    </w:p>
    <w:p w:rsidR="00000000" w:rsidDel="00000000" w:rsidP="00000000" w:rsidRDefault="00000000" w:rsidRPr="00000000" w14:paraId="0000005A">
      <w:pPr>
        <w:pStyle w:val="Heading4"/>
        <w:spacing w:line="480" w:lineRule="auto"/>
        <w:rPr>
          <w:rFonts w:ascii="Times New Roman" w:cs="Times New Roman" w:eastAsia="Times New Roman" w:hAnsi="Times New Roman"/>
          <w:sz w:val="24"/>
          <w:szCs w:val="24"/>
          <w:highlight w:val="yellow"/>
        </w:rPr>
      </w:pPr>
      <w:bookmarkStart w:colFirst="0" w:colLast="0" w:name="_2jxsxqh" w:id="5"/>
      <w:bookmarkEnd w:id="5"/>
      <w:r w:rsidDel="00000000" w:rsidR="00000000" w:rsidRPr="00000000">
        <w:rPr>
          <w:color w:val="000000"/>
          <w:u w:val="single"/>
          <w:rtl w:val="0"/>
        </w:rPr>
        <w:t xml:space="preserve">3.1 System Requirements</w:t>
      </w:r>
      <w:r w:rsidDel="00000000" w:rsidR="00000000" w:rsidRPr="00000000">
        <w:rPr>
          <w:rtl w:val="0"/>
        </w:rPr>
      </w:r>
    </w:p>
    <w:p w:rsidR="00000000" w:rsidDel="00000000" w:rsidP="00000000" w:rsidRDefault="00000000" w:rsidRPr="00000000" w14:paraId="0000005B">
      <w:pPr>
        <w:spacing w:line="480" w:lineRule="auto"/>
        <w:ind w:firstLine="720"/>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Gathering system requirements allows designers to work directly with the customer to create  metrics that clearly display what end goals the customer has for the product. Requirements also allow the designers to visualize progress during the development of the product. Assigning each requirement a deadline forces the designers to plan the order that each requirement will be fulfilled, streamlining task scheduling. Creating a comprehensible list of deliverables with the customer lets the designers know what functions and features they will need to plan to implement.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minimum requirements:</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Professors should be able to: </w:t>
      </w:r>
    </w:p>
    <w:p w:rsidR="00000000" w:rsidDel="00000000" w:rsidP="00000000" w:rsidRDefault="00000000" w:rsidRPr="00000000" w14:paraId="0000005E">
      <w:pPr>
        <w:numPr>
          <w:ilvl w:val="0"/>
          <w:numId w:val="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all the functionality of the system.</w:t>
      </w:r>
      <w:r w:rsidDel="00000000" w:rsidR="00000000" w:rsidRPr="00000000">
        <w:rPr>
          <w:rtl w:val="0"/>
        </w:rPr>
      </w:r>
    </w:p>
    <w:p w:rsidR="00000000" w:rsidDel="00000000" w:rsidP="00000000" w:rsidRDefault="00000000" w:rsidRPr="00000000" w14:paraId="0000005F">
      <w:pPr>
        <w:numPr>
          <w:ilvl w:val="0"/>
          <w:numId w:val="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Prevent student data from being accessed by other students or unidentified users.</w:t>
      </w:r>
    </w:p>
    <w:p w:rsidR="00000000" w:rsidDel="00000000" w:rsidP="00000000" w:rsidRDefault="00000000" w:rsidRPr="00000000" w14:paraId="00000060">
      <w:pPr>
        <w:numPr>
          <w:ilvl w:val="0"/>
          <w:numId w:val="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topics to follow the syllabus.</w:t>
      </w:r>
      <w:r w:rsidDel="00000000" w:rsidR="00000000" w:rsidRPr="00000000">
        <w:rPr>
          <w:rtl w:val="0"/>
        </w:rPr>
      </w:r>
    </w:p>
    <w:p w:rsidR="00000000" w:rsidDel="00000000" w:rsidP="00000000" w:rsidRDefault="00000000" w:rsidRPr="00000000" w14:paraId="00000061">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desired requirements:</w:t>
      </w:r>
    </w:p>
    <w:p w:rsidR="00000000" w:rsidDel="00000000" w:rsidP="00000000" w:rsidRDefault="00000000" w:rsidRPr="00000000" w14:paraId="0000006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Professors should be able to:</w:t>
      </w:r>
    </w:p>
    <w:p w:rsidR="00000000" w:rsidDel="00000000" w:rsidP="00000000" w:rsidRDefault="00000000" w:rsidRPr="00000000" w14:paraId="00000063">
      <w:pPr>
        <w:numPr>
          <w:ilvl w:val="0"/>
          <w:numId w:val="11"/>
        </w:numPr>
        <w:spacing w:after="0" w:afterAutospacing="0" w:before="28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Administer multiple choice questions.</w:t>
      </w:r>
    </w:p>
    <w:p w:rsidR="00000000" w:rsidDel="00000000" w:rsidP="00000000" w:rsidRDefault="00000000" w:rsidRPr="00000000" w14:paraId="00000064">
      <w:pPr>
        <w:numPr>
          <w:ilvl w:val="0"/>
          <w:numId w:val="1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Administer Parson's Problem questions.</w:t>
      </w:r>
    </w:p>
    <w:p w:rsidR="00000000" w:rsidDel="00000000" w:rsidP="00000000" w:rsidRDefault="00000000" w:rsidRPr="00000000" w14:paraId="00000065">
      <w:pPr>
        <w:numPr>
          <w:ilvl w:val="0"/>
          <w:numId w:val="1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the system pull questions randomly from a bank. </w:t>
      </w:r>
    </w:p>
    <w:p w:rsidR="00000000" w:rsidDel="00000000" w:rsidP="00000000" w:rsidRDefault="00000000" w:rsidRPr="00000000" w14:paraId="00000066">
      <w:pPr>
        <w:numPr>
          <w:ilvl w:val="0"/>
          <w:numId w:val="1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the final grade with stair-step level of competency per topic. </w:t>
      </w:r>
    </w:p>
    <w:p w:rsidR="00000000" w:rsidDel="00000000" w:rsidP="00000000" w:rsidRDefault="00000000" w:rsidRPr="00000000" w14:paraId="00000067">
      <w:pPr>
        <w:numPr>
          <w:ilvl w:val="0"/>
          <w:numId w:val="1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the system perform well and not show signs of noticeable delay when submitting assignments and viewing results. </w:t>
      </w:r>
    </w:p>
    <w:p w:rsidR="00000000" w:rsidDel="00000000" w:rsidP="00000000" w:rsidRDefault="00000000" w:rsidRPr="00000000" w14:paraId="00000068">
      <w:pPr>
        <w:numPr>
          <w:ilvl w:val="0"/>
          <w:numId w:val="1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data and have it be processed quickly. </w:t>
      </w:r>
    </w:p>
    <w:p w:rsidR="00000000" w:rsidDel="00000000" w:rsidP="00000000" w:rsidRDefault="00000000" w:rsidRPr="00000000" w14:paraId="00000069">
      <w:pPr>
        <w:numPr>
          <w:ilvl w:val="0"/>
          <w:numId w:val="11"/>
        </w:numPr>
        <w:spacing w:after="28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Give access to TAs so that they can access student grades</w:t>
      </w:r>
    </w:p>
    <w:p w:rsidR="00000000" w:rsidDel="00000000" w:rsidP="00000000" w:rsidRDefault="00000000" w:rsidRPr="00000000" w14:paraId="0000006A">
      <w:pPr>
        <w:spacing w:after="280" w:before="28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should be able to: </w:t>
      </w:r>
    </w:p>
    <w:p w:rsidR="00000000" w:rsidDel="00000000" w:rsidP="00000000" w:rsidRDefault="00000000" w:rsidRPr="00000000" w14:paraId="0000006B">
      <w:pPr>
        <w:numPr>
          <w:ilvl w:val="0"/>
          <w:numId w:val="18"/>
        </w:numPr>
        <w:spacing w:after="0" w:afterAutospacing="0" w:before="28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their own data and grades for the course.</w:t>
      </w:r>
    </w:p>
    <w:p w:rsidR="00000000" w:rsidDel="00000000" w:rsidP="00000000" w:rsidRDefault="00000000" w:rsidRPr="00000000" w14:paraId="0000006C">
      <w:pPr>
        <w:numPr>
          <w:ilvl w:val="0"/>
          <w:numId w:val="18"/>
        </w:numPr>
        <w:spacing w:after="28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display units that have been 'unlocked'.</w:t>
      </w:r>
    </w:p>
    <w:p w:rsidR="00000000" w:rsidDel="00000000" w:rsidP="00000000" w:rsidRDefault="00000000" w:rsidRPr="00000000" w14:paraId="0000006D">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optional requirements: </w:t>
      </w:r>
    </w:p>
    <w:p w:rsidR="00000000" w:rsidDel="00000000" w:rsidP="00000000" w:rsidRDefault="00000000" w:rsidRPr="00000000" w14:paraId="0000006E">
      <w:pPr>
        <w:spacing w:after="280" w:before="28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Professors should be able to: </w:t>
      </w:r>
    </w:p>
    <w:p w:rsidR="00000000" w:rsidDel="00000000" w:rsidP="00000000" w:rsidRDefault="00000000" w:rsidRPr="00000000" w14:paraId="0000006F">
      <w:pPr>
        <w:numPr>
          <w:ilvl w:val="0"/>
          <w:numId w:val="14"/>
        </w:numPr>
        <w:spacing w:after="0" w:afterAutospacing="0" w:before="28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automatic grading for each topic to match the grading system of the syllabus. </w:t>
      </w:r>
    </w:p>
    <w:p w:rsidR="00000000" w:rsidDel="00000000" w:rsidP="00000000" w:rsidRDefault="00000000" w:rsidRPr="00000000" w14:paraId="00000070">
      <w:pPr>
        <w:numPr>
          <w:ilvl w:val="0"/>
          <w:numId w:val="14"/>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Administer short-answer/coding questions. </w:t>
      </w:r>
    </w:p>
    <w:p w:rsidR="00000000" w:rsidDel="00000000" w:rsidP="00000000" w:rsidRDefault="00000000" w:rsidRPr="00000000" w14:paraId="00000071">
      <w:pPr>
        <w:numPr>
          <w:ilvl w:val="0"/>
          <w:numId w:val="14"/>
        </w:numPr>
        <w:spacing w:after="28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graders (Profs/TAs) to manually assign grades to longform answers.</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4"/>
        <w:spacing w:line="480" w:lineRule="auto"/>
        <w:rPr>
          <w:color w:val="000000"/>
          <w:u w:val="single"/>
        </w:rPr>
      </w:pPr>
      <w:bookmarkStart w:colFirst="0" w:colLast="0" w:name="_z337ya" w:id="6"/>
      <w:bookmarkEnd w:id="6"/>
      <w:r w:rsidDel="00000000" w:rsidR="00000000" w:rsidRPr="00000000">
        <w:rPr>
          <w:color w:val="000000"/>
          <w:u w:val="single"/>
          <w:rtl w:val="0"/>
        </w:rPr>
        <w:t xml:space="preserve">3.2 Wireframes</w:t>
      </w:r>
    </w:p>
    <w:p w:rsidR="00000000" w:rsidDel="00000000" w:rsidP="00000000" w:rsidRDefault="00000000" w:rsidRPr="00000000" w14:paraId="0000007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a base level, our application is very UI heavy. There is a large quantity of information to constantly create, read, update, delete, and display to the user. With that, wireframes are essential, as they ensure that both the client and developers have a single clear and concise outline of how the data in the application should be presented to the user. Luckily, a large portion of our data is structured in very similar fashions, making the wireframing process substantially modular.</w:t>
      </w: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6500" cy="3138488"/>
            <wp:effectExtent b="0" l="0" r="0" t="0"/>
            <wp:docPr id="7" name="image20.png"/>
            <a:graphic>
              <a:graphicData uri="http://schemas.openxmlformats.org/drawingml/2006/picture">
                <pic:pic>
                  <pic:nvPicPr>
                    <pic:cNvPr id="0" name="image20.png"/>
                    <pic:cNvPicPr preferRelativeResize="0"/>
                  </pic:nvPicPr>
                  <pic:blipFill>
                    <a:blip r:embed="rId7"/>
                    <a:srcRect b="10511" l="7852" r="801" t="6534"/>
                    <a:stretch>
                      <a:fillRect/>
                    </a:stretch>
                  </pic:blipFill>
                  <pic:spPr>
                    <a:xfrm>
                      <a:off x="0" y="0"/>
                      <a:ext cx="61265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8461" cy="1985963"/>
            <wp:effectExtent b="0" l="0" r="0" t="0"/>
            <wp:docPr id="10" name="image26.png"/>
            <a:graphic>
              <a:graphicData uri="http://schemas.openxmlformats.org/drawingml/2006/picture">
                <pic:pic>
                  <pic:nvPicPr>
                    <pic:cNvPr id="0" name="image26.png"/>
                    <pic:cNvPicPr preferRelativeResize="0"/>
                  </pic:nvPicPr>
                  <pic:blipFill>
                    <a:blip r:embed="rId8"/>
                    <a:srcRect b="15089" l="11217" r="8173" t="43222"/>
                    <a:stretch>
                      <a:fillRect/>
                    </a:stretch>
                  </pic:blipFill>
                  <pic:spPr>
                    <a:xfrm>
                      <a:off x="0" y="0"/>
                      <a:ext cx="6128461"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5525"/>
            <wp:effectExtent b="0" l="0" r="0" t="0"/>
            <wp:docPr id="26" name="image18.png"/>
            <a:graphic>
              <a:graphicData uri="http://schemas.openxmlformats.org/drawingml/2006/picture">
                <pic:pic>
                  <pic:nvPicPr>
                    <pic:cNvPr id="0" name="image18.png"/>
                    <pic:cNvPicPr preferRelativeResize="0"/>
                  </pic:nvPicPr>
                  <pic:blipFill>
                    <a:blip r:embed="rId9"/>
                    <a:srcRect b="13554" l="0" r="0" t="24808"/>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0375" cy="1457325"/>
            <wp:effectExtent b="0" l="0" r="0" t="0"/>
            <wp:docPr id="23" name="image21.png"/>
            <a:graphic>
              <a:graphicData uri="http://schemas.openxmlformats.org/drawingml/2006/picture">
                <pic:pic>
                  <pic:nvPicPr>
                    <pic:cNvPr id="0" name="image21.png"/>
                    <pic:cNvPicPr preferRelativeResize="0"/>
                  </pic:nvPicPr>
                  <pic:blipFill>
                    <a:blip r:embed="rId10"/>
                    <a:srcRect b="48593" l="27724" r="21794" t="12276"/>
                    <a:stretch>
                      <a:fillRect/>
                    </a:stretch>
                  </pic:blipFill>
                  <pic:spPr>
                    <a:xfrm>
                      <a:off x="0" y="0"/>
                      <a:ext cx="30003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175" cy="2943225"/>
            <wp:effectExtent b="0" l="0" r="0" t="0"/>
            <wp:docPr id="28" name="image28.png"/>
            <a:graphic>
              <a:graphicData uri="http://schemas.openxmlformats.org/drawingml/2006/picture">
                <pic:pic>
                  <pic:nvPicPr>
                    <pic:cNvPr id="0" name="image28.png"/>
                    <pic:cNvPicPr preferRelativeResize="0"/>
                  </pic:nvPicPr>
                  <pic:blipFill>
                    <a:blip r:embed="rId11"/>
                    <a:srcRect b="9207" l="27243" r="23557" t="11764"/>
                    <a:stretch>
                      <a:fillRect/>
                    </a:stretch>
                  </pic:blipFill>
                  <pic:spPr>
                    <a:xfrm>
                      <a:off x="0" y="0"/>
                      <a:ext cx="2924175" cy="2943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3700" cy="2962275"/>
            <wp:effectExtent b="0" l="0" r="0" t="0"/>
            <wp:docPr id="25" name="image24.png"/>
            <a:graphic>
              <a:graphicData uri="http://schemas.openxmlformats.org/drawingml/2006/picture">
                <pic:pic>
                  <pic:nvPicPr>
                    <pic:cNvPr id="0" name="image24.png"/>
                    <pic:cNvPicPr preferRelativeResize="0"/>
                  </pic:nvPicPr>
                  <pic:blipFill>
                    <a:blip r:embed="rId12"/>
                    <a:srcRect b="8695" l="26923" r="23717" t="11764"/>
                    <a:stretch>
                      <a:fillRect/>
                    </a:stretch>
                  </pic:blipFill>
                  <pic:spPr>
                    <a:xfrm>
                      <a:off x="0" y="0"/>
                      <a:ext cx="29337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4"/>
        <w:spacing w:line="480" w:lineRule="auto"/>
        <w:rPr>
          <w:color w:val="000000"/>
          <w:u w:val="single"/>
        </w:rPr>
      </w:pPr>
      <w:bookmarkStart w:colFirst="0" w:colLast="0" w:name="_3j2qqm3" w:id="7"/>
      <w:bookmarkEnd w:id="7"/>
      <w:r w:rsidDel="00000000" w:rsidR="00000000" w:rsidRPr="00000000">
        <w:rPr>
          <w:color w:val="000000"/>
          <w:u w:val="single"/>
          <w:rtl w:val="0"/>
        </w:rPr>
        <w:t xml:space="preserve">3.3 Sample Code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3058646" cy="3924300"/>
            <wp:effectExtent b="0" l="0" r="0" t="0"/>
            <wp:wrapTopAndBottom distB="114300" distT="11430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058646" cy="3924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590550</wp:posOffset>
            </wp:positionV>
            <wp:extent cx="2800350" cy="1451686"/>
            <wp:effectExtent b="0" l="0" r="0" t="0"/>
            <wp:wrapTopAndBottom distB="114300" distT="11430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00350" cy="1451686"/>
                    </a:xfrm>
                    <a:prstGeom prst="rect"/>
                    <a:ln/>
                  </pic:spPr>
                </pic:pic>
              </a:graphicData>
            </a:graphic>
          </wp:anchor>
        </w:drawing>
      </w:r>
    </w:p>
    <w:p w:rsidR="00000000" w:rsidDel="00000000" w:rsidP="00000000" w:rsidRDefault="00000000" w:rsidRPr="00000000" w14:paraId="000000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code blocks are the Quiz, Student to Quiz, and Quiz Question models. The quiz feature was one of the ones most extensively worked on by this team.</w:t>
      </w:r>
      <w:r w:rsidDel="00000000" w:rsidR="00000000" w:rsidRPr="00000000">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1524000</wp:posOffset>
            </wp:positionV>
            <wp:extent cx="2795588" cy="2402896"/>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795588" cy="2402896"/>
                    </a:xfrm>
                    <a:prstGeom prst="rect"/>
                    <a:ln/>
                  </pic:spPr>
                </pic:pic>
              </a:graphicData>
            </a:graphic>
          </wp:anchor>
        </w:drawing>
      </w:r>
    </w:p>
    <w:p w:rsidR="00000000" w:rsidDel="00000000" w:rsidP="00000000" w:rsidRDefault="00000000" w:rsidRPr="00000000" w14:paraId="0000007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api_views for the Quiz Questions object.</w:t>
      </w:r>
      <w:r w:rsidDel="00000000" w:rsidR="00000000" w:rsidRPr="00000000">
        <w:drawing>
          <wp:anchor allowOverlap="1" behindDoc="0" distB="114300" distT="114300" distL="114300" distR="114300" hidden="0" layoutInCell="1" locked="0" relativeHeight="0" simplePos="0">
            <wp:simplePos x="0" y="0"/>
            <wp:positionH relativeFrom="column">
              <wp:posOffset>3138776</wp:posOffset>
            </wp:positionH>
            <wp:positionV relativeFrom="paragraph">
              <wp:posOffset>171450</wp:posOffset>
            </wp:positionV>
            <wp:extent cx="2804824" cy="3405188"/>
            <wp:effectExtent b="0" l="0" r="0" t="0"/>
            <wp:wrapTopAndBottom distB="114300" distT="114300"/>
            <wp:docPr id="1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804824" cy="3405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3676650</wp:posOffset>
            </wp:positionV>
            <wp:extent cx="2800350" cy="2126018"/>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00350" cy="21260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981325" cy="2921499"/>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8"/>
                    <a:srcRect b="0" l="0" r="13761" t="0"/>
                    <a:stretch>
                      <a:fillRect/>
                    </a:stretch>
                  </pic:blipFill>
                  <pic:spPr>
                    <a:xfrm>
                      <a:off x="0" y="0"/>
                      <a:ext cx="2981325" cy="29214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3171825</wp:posOffset>
            </wp:positionV>
            <wp:extent cx="2983335" cy="2624138"/>
            <wp:effectExtent b="0" l="0" r="0" t="0"/>
            <wp:wrapTopAndBottom distB="114300" distT="11430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983335" cy="2624138"/>
                    </a:xfrm>
                    <a:prstGeom prst="rect"/>
                    <a:ln/>
                  </pic:spPr>
                </pic:pic>
              </a:graphicData>
            </a:graphic>
          </wp:anchor>
        </w:drawing>
      </w:r>
    </w:p>
    <w:p w:rsidR="00000000" w:rsidDel="00000000" w:rsidP="00000000" w:rsidRDefault="00000000" w:rsidRPr="00000000" w14:paraId="00000080">
      <w:pPr>
        <w:pStyle w:val="Heading4"/>
        <w:spacing w:line="480" w:lineRule="auto"/>
        <w:jc w:val="center"/>
        <w:rPr>
          <w:rFonts w:ascii="Times New Roman" w:cs="Times New Roman" w:eastAsia="Times New Roman" w:hAnsi="Times New Roman"/>
          <w:color w:val="000000"/>
        </w:rPr>
      </w:pPr>
      <w:bookmarkStart w:colFirst="0" w:colLast="0" w:name="_ghxagiq6uvq" w:id="8"/>
      <w:bookmarkEnd w:id="8"/>
      <w:r w:rsidDel="00000000" w:rsidR="00000000" w:rsidRPr="00000000">
        <w:rPr>
          <w:rFonts w:ascii="Times New Roman" w:cs="Times New Roman" w:eastAsia="Times New Roman" w:hAnsi="Times New Roman"/>
          <w:color w:val="000000"/>
          <w:rtl w:val="0"/>
        </w:rPr>
        <w:t xml:space="preserve">This is a frontend axios method that retrieves a list of all students enrolled in a given topic.</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616200"/>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616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3171825</wp:posOffset>
            </wp:positionV>
            <wp:extent cx="5229225" cy="2619375"/>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229225" cy="2619375"/>
                    </a:xfrm>
                    <a:prstGeom prst="rect"/>
                    <a:ln/>
                  </pic:spPr>
                </pic:pic>
              </a:graphicData>
            </a:graphic>
          </wp:anchor>
        </w:drawing>
      </w:r>
    </w:p>
    <w:p w:rsidR="00000000" w:rsidDel="00000000" w:rsidP="00000000" w:rsidRDefault="00000000" w:rsidRPr="00000000" w14:paraId="00000081">
      <w:pPr>
        <w:pStyle w:val="Heading4"/>
        <w:spacing w:line="480" w:lineRule="auto"/>
        <w:jc w:val="left"/>
        <w:rPr>
          <w:color w:val="000000"/>
          <w:u w:val="single"/>
        </w:rPr>
      </w:pPr>
      <w:bookmarkStart w:colFirst="0" w:colLast="0" w:name="_xk1liokanw5a" w:id="9"/>
      <w:bookmarkEnd w:id="9"/>
      <w:r w:rsidDel="00000000" w:rsidR="00000000" w:rsidRPr="00000000">
        <w:rPr>
          <w:rFonts w:ascii="Times New Roman" w:cs="Times New Roman" w:eastAsia="Times New Roman" w:hAnsi="Times New Roman"/>
          <w:color w:val="000000"/>
          <w:rtl w:val="0"/>
        </w:rPr>
        <w:t xml:space="preserve">HTML for the quiz frontend display.</w:t>
      </w:r>
      <w:r w:rsidDel="00000000" w:rsidR="00000000" w:rsidRPr="00000000">
        <w:br w:type="page"/>
      </w:r>
      <w:r w:rsidDel="00000000" w:rsidR="00000000" w:rsidRPr="00000000">
        <w:rPr>
          <w:color w:val="000000"/>
          <w:u w:val="single"/>
        </w:rPr>
        <w:drawing>
          <wp:inline distB="114300" distT="114300" distL="114300" distR="114300">
            <wp:extent cx="5943600" cy="5816600"/>
            <wp:effectExtent b="0" l="0" r="0" t="0"/>
            <wp:docPr id="1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spacing w:line="480" w:lineRule="auto"/>
        <w:jc w:val="left"/>
        <w:rPr>
          <w:color w:val="000000"/>
          <w:u w:val="single"/>
        </w:rPr>
      </w:pPr>
      <w:bookmarkStart w:colFirst="0" w:colLast="0" w:name="_8u8ddfvq4ne5" w:id="10"/>
      <w:bookmarkEnd w:id="10"/>
      <w:r w:rsidDel="00000000" w:rsidR="00000000" w:rsidRPr="00000000">
        <w:rPr>
          <w:rFonts w:ascii="Times New Roman" w:cs="Times New Roman" w:eastAsia="Times New Roman" w:hAnsi="Times New Roman"/>
          <w:color w:val="000000"/>
          <w:rtl w:val="0"/>
        </w:rPr>
        <w:t xml:space="preserve">Frontend method for retrieving quiz questions.</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4"/>
        <w:spacing w:line="480" w:lineRule="auto"/>
        <w:jc w:val="left"/>
        <w:rPr>
          <w:color w:val="000000"/>
          <w:u w:val="single"/>
        </w:rPr>
      </w:pPr>
      <w:bookmarkStart w:colFirst="0" w:colLast="0" w:name="_hdnsgs8s5fb9" w:id="11"/>
      <w:bookmarkEnd w:id="11"/>
      <w:r w:rsidDel="00000000" w:rsidR="00000000" w:rsidRPr="00000000">
        <w:rPr>
          <w:color w:val="000000"/>
          <w:u w:val="single"/>
          <w:rtl w:val="0"/>
        </w:rPr>
        <w:t xml:space="preserve">3.4 Sample Tests</w:t>
      </w:r>
    </w:p>
    <w:p w:rsidR="00000000" w:rsidDel="00000000" w:rsidP="00000000" w:rsidRDefault="00000000" w:rsidRPr="00000000" w14:paraId="0000008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having substantial unit tests that cover most, if not all, of the product, we ensure that the implemented features work in the desired circumstance and can handle undesired circumstances. In addition, tests also help when modifying sections of code by verifying that they still work properly after a change. Testing services, such as Travis-CI, are useful in this regard because they ensure only builds that complete all tests are deployed, and thus work as expected. If there are any issues with the build, the development team is notified and can quickly fix them, since the team would only have to look at the failing tests to determine the issue.</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0738" cy="3419746"/>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00738" cy="341974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these are three sample tests that test the GET functionality of the student view. These ensure that, when the proper API call is made, the backend returns the correct information as well as a status code of 200, which means a success.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4320143"/>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10263" cy="432014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these are tests that cover assignment grade cascading and the mapping of assignment grades to competency in a topic. The tests assign grades to two assignments in a topic and ensures that the mapping of grades to competency functions as expected - achieving high grades on the assignment leads to mastery of the topic, while low grades lead to lower levels of competency..</w:t>
      </w:r>
    </w:p>
    <w:p w:rsidR="00000000" w:rsidDel="00000000" w:rsidP="00000000" w:rsidRDefault="00000000" w:rsidRPr="00000000" w14:paraId="00000089">
      <w:pPr>
        <w:pStyle w:val="Heading4"/>
        <w:spacing w:line="480" w:lineRule="auto"/>
        <w:rPr>
          <w:color w:val="000000"/>
          <w:u w:val="single"/>
        </w:rPr>
      </w:pPr>
      <w:bookmarkStart w:colFirst="0" w:colLast="0" w:name="_4i7ojhp" w:id="12"/>
      <w:bookmarkEnd w:id="12"/>
      <w:r w:rsidDel="00000000" w:rsidR="00000000" w:rsidRPr="00000000">
        <w:rPr>
          <w:color w:val="000000"/>
          <w:u w:val="single"/>
          <w:rtl w:val="0"/>
        </w:rPr>
        <w:t xml:space="preserve">3.5 Code Coverage</w:t>
      </w:r>
    </w:p>
    <w:p w:rsidR="00000000" w:rsidDel="00000000" w:rsidP="00000000" w:rsidRDefault="00000000" w:rsidRPr="00000000" w14:paraId="0000008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Django’s built in coverage report package to track our python code coverage. To set up the code coverage report, follow these instructions </w:t>
      </w:r>
    </w:p>
    <w:p w:rsidR="00000000" w:rsidDel="00000000" w:rsidP="00000000" w:rsidRDefault="00000000" w:rsidRPr="00000000" w14:paraId="0000008B">
      <w:pPr>
        <w:numPr>
          <w:ilvl w:val="0"/>
          <w:numId w:val="1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docker-compose up</w:t>
      </w:r>
    </w:p>
    <w:p w:rsidR="00000000" w:rsidDel="00000000" w:rsidP="00000000" w:rsidRDefault="00000000" w:rsidRPr="00000000" w14:paraId="0000008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open a new terminal and cd into the src directory and type the following</w:t>
      </w:r>
    </w:p>
    <w:p w:rsidR="00000000" w:rsidDel="00000000" w:rsidP="00000000" w:rsidRDefault="00000000" w:rsidRPr="00000000" w14:paraId="0000008D">
      <w:pPr>
        <w:numPr>
          <w:ilvl w:val="0"/>
          <w:numId w:val="1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docker exec -it backend bash</w:t>
      </w:r>
    </w:p>
    <w:p w:rsidR="00000000" w:rsidDel="00000000" w:rsidP="00000000" w:rsidRDefault="00000000" w:rsidRPr="00000000" w14:paraId="0000008E">
      <w:pPr>
        <w:numPr>
          <w:ilvl w:val="0"/>
          <w:numId w:val="1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coverage run --source='.' manage.py test</w:t>
      </w:r>
    </w:p>
    <w:p w:rsidR="00000000" w:rsidDel="00000000" w:rsidP="00000000" w:rsidRDefault="00000000" w:rsidRPr="00000000" w14:paraId="0000008F">
      <w:pPr>
        <w:numPr>
          <w:ilvl w:val="0"/>
          <w:numId w:val="1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coverage report</w:t>
      </w:r>
    </w:p>
    <w:p w:rsidR="00000000" w:rsidDel="00000000" w:rsidP="00000000" w:rsidRDefault="00000000" w:rsidRPr="00000000" w14:paraId="0000009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displays each file that we have written code for, their total lines covered from tests, and total lines available for coverage. At the end of the report, all covered lines and total line counts are summed up in the final coverage report. The following image provides an example to these statistics.</w:t>
      </w:r>
      <w:r w:rsidDel="00000000" w:rsidR="00000000" w:rsidRPr="00000000">
        <w:rPr>
          <w:rFonts w:ascii="Times New Roman" w:cs="Times New Roman" w:eastAsia="Times New Roman" w:hAnsi="Times New Roman"/>
          <w:sz w:val="24"/>
          <w:szCs w:val="24"/>
        </w:rPr>
        <w:drawing>
          <wp:inline distB="114300" distT="114300" distL="114300" distR="114300">
            <wp:extent cx="5529263" cy="4933667"/>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529263" cy="493366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4"/>
        <w:spacing w:line="480" w:lineRule="auto"/>
        <w:rPr>
          <w:color w:val="000000"/>
          <w:u w:val="single"/>
        </w:rPr>
      </w:pPr>
      <w:bookmarkStart w:colFirst="0" w:colLast="0" w:name="_2xcytpi" w:id="13"/>
      <w:bookmarkEnd w:id="13"/>
      <w:r w:rsidDel="00000000" w:rsidR="00000000" w:rsidRPr="00000000">
        <w:rPr>
          <w:color w:val="000000"/>
          <w:u w:val="single"/>
          <w:rtl w:val="0"/>
        </w:rPr>
        <w:t xml:space="preserve">3.6 Installation Instructions</w:t>
      </w:r>
    </w:p>
    <w:p w:rsidR="00000000" w:rsidDel="00000000" w:rsidP="00000000" w:rsidRDefault="00000000" w:rsidRPr="00000000" w14:paraId="00000092">
      <w:pPr>
        <w:pStyle w:val="Heading2"/>
        <w:keepNext w:val="0"/>
        <w:keepLines w:val="0"/>
        <w:pBdr>
          <w:bottom w:color="eaecef" w:space="5" w:sz="6" w:val="single"/>
        </w:pBdr>
        <w:shd w:fill="ffffff" w:val="clear"/>
        <w:spacing w:after="240" w:line="276" w:lineRule="auto"/>
        <w:rPr>
          <w:rFonts w:ascii="Times New Roman" w:cs="Times New Roman" w:eastAsia="Times New Roman" w:hAnsi="Times New Roman"/>
          <w:i w:val="1"/>
          <w:color w:val="24292e"/>
          <w:sz w:val="24"/>
          <w:szCs w:val="24"/>
        </w:rPr>
      </w:pPr>
      <w:bookmarkStart w:colFirst="0" w:colLast="0" w:name="_hivvoeomcnac" w:id="14"/>
      <w:bookmarkEnd w:id="14"/>
      <w:r w:rsidDel="00000000" w:rsidR="00000000" w:rsidRPr="00000000">
        <w:rPr>
          <w:rFonts w:ascii="Times New Roman" w:cs="Times New Roman" w:eastAsia="Times New Roman" w:hAnsi="Times New Roman"/>
          <w:i w:val="1"/>
          <w:color w:val="24292e"/>
          <w:sz w:val="24"/>
          <w:szCs w:val="24"/>
          <w:rtl w:val="0"/>
        </w:rPr>
        <w:t xml:space="preserve">Requirements</w:t>
      </w:r>
    </w:p>
    <w:p w:rsidR="00000000" w:rsidDel="00000000" w:rsidP="00000000" w:rsidRDefault="00000000" w:rsidRPr="00000000" w14:paraId="00000093">
      <w:pPr>
        <w:numPr>
          <w:ilvl w:val="0"/>
          <w:numId w:val="2"/>
        </w:numP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Unix based OS (Linux, MacOS)</w:t>
      </w:r>
    </w:p>
    <w:p w:rsidR="00000000" w:rsidDel="00000000" w:rsidP="00000000" w:rsidRDefault="00000000" w:rsidRPr="00000000" w14:paraId="00000094">
      <w:pPr>
        <w:numPr>
          <w:ilvl w:val="1"/>
          <w:numId w:val="2"/>
        </w:numPr>
        <w:spacing w:after="0" w:after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The install instructions were written for Ubuntu 18.04 LTS</w:t>
      </w:r>
    </w:p>
    <w:p w:rsidR="00000000" w:rsidDel="00000000" w:rsidP="00000000" w:rsidRDefault="00000000" w:rsidRPr="00000000" w14:paraId="00000095">
      <w:pPr>
        <w:numPr>
          <w:ilvl w:val="0"/>
          <w:numId w:val="2"/>
        </w:numP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4GB of ram</w:t>
      </w:r>
    </w:p>
    <w:p w:rsidR="00000000" w:rsidDel="00000000" w:rsidP="00000000" w:rsidRDefault="00000000" w:rsidRPr="00000000" w14:paraId="00000096">
      <w:pPr>
        <w:numPr>
          <w:ilvl w:val="1"/>
          <w:numId w:val="2"/>
        </w:numP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8GB is recommended, although we have used as little as 2GB for development and 3GB for production deployments</w:t>
      </w:r>
    </w:p>
    <w:p w:rsidR="00000000" w:rsidDel="00000000" w:rsidP="00000000" w:rsidRDefault="00000000" w:rsidRPr="00000000" w14:paraId="00000097">
      <w:pPr>
        <w:numPr>
          <w:ilvl w:val="1"/>
          <w:numId w:val="2"/>
        </w:numPr>
        <w:spacing w:after="24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In general, the application takes around 330 MB to run properly, but requires more ram when building the docker containers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keepNext w:val="0"/>
        <w:keepLines w:val="0"/>
        <w:pBdr>
          <w:bottom w:color="eaecef" w:space="5" w:sz="6" w:val="single"/>
        </w:pBdr>
        <w:shd w:fill="ffffff" w:val="clear"/>
        <w:spacing w:after="240" w:line="300" w:lineRule="auto"/>
        <w:rPr>
          <w:rFonts w:ascii="Times New Roman" w:cs="Times New Roman" w:eastAsia="Times New Roman" w:hAnsi="Times New Roman"/>
          <w:i w:val="1"/>
          <w:color w:val="24292e"/>
          <w:sz w:val="24"/>
          <w:szCs w:val="24"/>
        </w:rPr>
      </w:pPr>
      <w:bookmarkStart w:colFirst="0" w:colLast="0" w:name="_xypwtdbagnty" w:id="15"/>
      <w:bookmarkEnd w:id="15"/>
      <w:r w:rsidDel="00000000" w:rsidR="00000000" w:rsidRPr="00000000">
        <w:rPr>
          <w:rFonts w:ascii="Times New Roman" w:cs="Times New Roman" w:eastAsia="Times New Roman" w:hAnsi="Times New Roman"/>
          <w:i w:val="1"/>
          <w:color w:val="24292e"/>
          <w:sz w:val="24"/>
          <w:szCs w:val="24"/>
          <w:rtl w:val="0"/>
        </w:rPr>
        <w:t xml:space="preserve">Setup</w:t>
      </w:r>
    </w:p>
    <w:p w:rsidR="00000000" w:rsidDel="00000000" w:rsidP="00000000" w:rsidRDefault="00000000" w:rsidRPr="00000000" w14:paraId="0000009A">
      <w:pPr>
        <w:pStyle w:val="Heading1"/>
        <w:keepNext w:val="0"/>
        <w:keepLines w:val="0"/>
        <w:numPr>
          <w:ilvl w:val="0"/>
          <w:numId w:val="5"/>
        </w:numPr>
        <w:pBdr>
          <w:bottom w:color="eaecef" w:space="6" w:sz="6" w:val="single"/>
        </w:pBdr>
        <w:shd w:fill="ffffff" w:val="clear"/>
        <w:spacing w:after="0" w:afterAutospacing="0" w:before="0" w:line="276" w:lineRule="auto"/>
        <w:ind w:left="720" w:hanging="360"/>
        <w:rPr>
          <w:rFonts w:ascii="Times New Roman" w:cs="Times New Roman" w:eastAsia="Times New Roman" w:hAnsi="Times New Roman"/>
        </w:rPr>
      </w:pPr>
      <w:bookmarkStart w:colFirst="0" w:colLast="0" w:name="_s2zxrtkhv9dl" w:id="16"/>
      <w:bookmarkEnd w:id="16"/>
      <w:r w:rsidDel="00000000" w:rsidR="00000000" w:rsidRPr="00000000">
        <w:rPr>
          <w:rFonts w:ascii="Times New Roman" w:cs="Times New Roman" w:eastAsia="Times New Roman" w:hAnsi="Times New Roman"/>
          <w:color w:val="24292e"/>
          <w:sz w:val="24"/>
          <w:szCs w:val="24"/>
          <w:rtl w:val="0"/>
        </w:rPr>
        <w:t xml:space="preserve">Clone the repo</w:t>
      </w:r>
    </w:p>
    <w:p w:rsidR="00000000" w:rsidDel="00000000" w:rsidP="00000000" w:rsidRDefault="00000000" w:rsidRPr="00000000" w14:paraId="0000009B">
      <w:pPr>
        <w:pStyle w:val="Heading1"/>
        <w:keepNext w:val="0"/>
        <w:keepLines w:val="0"/>
        <w:numPr>
          <w:ilvl w:val="0"/>
          <w:numId w:val="5"/>
        </w:numPr>
        <w:pBdr>
          <w:bottom w:color="eaecef" w:space="6" w:sz="6" w:val="single"/>
        </w:pBdr>
        <w:shd w:fill="ffffff" w:val="clear"/>
        <w:spacing w:after="0" w:afterAutospacing="0" w:before="0" w:beforeAutospacing="0" w:line="276" w:lineRule="auto"/>
        <w:ind w:left="720" w:hanging="360"/>
        <w:rPr>
          <w:rFonts w:ascii="Times New Roman" w:cs="Times New Roman" w:eastAsia="Times New Roman" w:hAnsi="Times New Roman"/>
        </w:rPr>
      </w:pPr>
      <w:bookmarkStart w:colFirst="0" w:colLast="0" w:name="_s2zxrtkhv9dl" w:id="16"/>
      <w:bookmarkEnd w:id="16"/>
      <w:r w:rsidDel="00000000" w:rsidR="00000000" w:rsidRPr="00000000">
        <w:rPr>
          <w:rFonts w:ascii="Times New Roman" w:cs="Times New Roman" w:eastAsia="Times New Roman" w:hAnsi="Times New Roman"/>
          <w:color w:val="24292e"/>
          <w:sz w:val="24"/>
          <w:szCs w:val="24"/>
          <w:rtl w:val="0"/>
        </w:rPr>
        <w:t xml:space="preserve">Download Docker and docker-compose</w:t>
      </w:r>
    </w:p>
    <w:p w:rsidR="00000000" w:rsidDel="00000000" w:rsidP="00000000" w:rsidRDefault="00000000" w:rsidRPr="00000000" w14:paraId="0000009C">
      <w:pPr>
        <w:pStyle w:val="Heading1"/>
        <w:keepNext w:val="0"/>
        <w:keepLines w:val="0"/>
        <w:numPr>
          <w:ilvl w:val="0"/>
          <w:numId w:val="5"/>
        </w:numPr>
        <w:pBdr>
          <w:bottom w:color="eaecef" w:space="6" w:sz="6" w:val="single"/>
        </w:pBdr>
        <w:shd w:fill="ffffff" w:val="clear"/>
        <w:spacing w:after="0" w:afterAutospacing="0" w:before="0" w:beforeAutospacing="0" w:line="276" w:lineRule="auto"/>
        <w:ind w:left="720" w:hanging="360"/>
        <w:rPr>
          <w:rFonts w:ascii="Times New Roman" w:cs="Times New Roman" w:eastAsia="Times New Roman" w:hAnsi="Times New Roman"/>
        </w:rPr>
      </w:pPr>
      <w:bookmarkStart w:colFirst="0" w:colLast="0" w:name="_s2zxrtkhv9dl" w:id="16"/>
      <w:bookmarkEnd w:id="16"/>
      <w:r w:rsidDel="00000000" w:rsidR="00000000" w:rsidRPr="00000000">
        <w:rPr>
          <w:rFonts w:ascii="Times New Roman" w:cs="Times New Roman" w:eastAsia="Times New Roman" w:hAnsi="Times New Roman"/>
          <w:color w:val="24292e"/>
          <w:sz w:val="24"/>
          <w:szCs w:val="24"/>
          <w:rtl w:val="0"/>
        </w:rPr>
        <w:t xml:space="preserve">Setup Google OAuth from the Google API Console</w:t>
      </w:r>
    </w:p>
    <w:p w:rsidR="00000000" w:rsidDel="00000000" w:rsidP="00000000" w:rsidRDefault="00000000" w:rsidRPr="00000000" w14:paraId="0000009D">
      <w:pPr>
        <w:pStyle w:val="Heading1"/>
        <w:keepNext w:val="0"/>
        <w:keepLines w:val="0"/>
        <w:numPr>
          <w:ilvl w:val="0"/>
          <w:numId w:val="5"/>
        </w:numPr>
        <w:pBdr>
          <w:bottom w:color="eaecef" w:space="6" w:sz="6" w:val="single"/>
        </w:pBdr>
        <w:shd w:fill="ffffff" w:val="clear"/>
        <w:spacing w:after="0" w:afterAutospacing="0" w:before="0" w:beforeAutospacing="0" w:line="276" w:lineRule="auto"/>
        <w:ind w:left="720" w:hanging="360"/>
        <w:rPr>
          <w:rFonts w:ascii="Times New Roman" w:cs="Times New Roman" w:eastAsia="Times New Roman" w:hAnsi="Times New Roman"/>
        </w:rPr>
      </w:pPr>
      <w:bookmarkStart w:colFirst="0" w:colLast="0" w:name="_s2zxrtkhv9dl" w:id="16"/>
      <w:bookmarkEnd w:id="16"/>
      <w:r w:rsidDel="00000000" w:rsidR="00000000" w:rsidRPr="00000000">
        <w:rPr>
          <w:rFonts w:ascii="Times New Roman" w:cs="Times New Roman" w:eastAsia="Times New Roman" w:hAnsi="Times New Roman"/>
          <w:color w:val="24292e"/>
          <w:sz w:val="24"/>
          <w:szCs w:val="24"/>
          <w:rtl w:val="0"/>
        </w:rPr>
        <w:t xml:space="preserve">To install locally for development, follow the Development Install Instructions</w:t>
      </w:r>
    </w:p>
    <w:p w:rsidR="00000000" w:rsidDel="00000000" w:rsidP="00000000" w:rsidRDefault="00000000" w:rsidRPr="00000000" w14:paraId="0000009E">
      <w:pPr>
        <w:pStyle w:val="Heading1"/>
        <w:keepNext w:val="0"/>
        <w:keepLines w:val="0"/>
        <w:numPr>
          <w:ilvl w:val="0"/>
          <w:numId w:val="5"/>
        </w:numPr>
        <w:pBdr>
          <w:bottom w:color="eaecef" w:space="6" w:sz="6" w:val="single"/>
        </w:pBdr>
        <w:shd w:fill="ffffff" w:val="clear"/>
        <w:spacing w:after="0" w:before="0" w:beforeAutospacing="0" w:line="276" w:lineRule="auto"/>
        <w:ind w:left="720" w:hanging="360"/>
        <w:rPr>
          <w:rFonts w:ascii="Times New Roman" w:cs="Times New Roman" w:eastAsia="Times New Roman" w:hAnsi="Times New Roman"/>
        </w:rPr>
      </w:pPr>
      <w:bookmarkStart w:colFirst="0" w:colLast="0" w:name="_txvw1jrz77n7" w:id="17"/>
      <w:bookmarkEnd w:id="17"/>
      <w:r w:rsidDel="00000000" w:rsidR="00000000" w:rsidRPr="00000000">
        <w:rPr>
          <w:rFonts w:ascii="Times New Roman" w:cs="Times New Roman" w:eastAsia="Times New Roman" w:hAnsi="Times New Roman"/>
          <w:color w:val="24292e"/>
          <w:sz w:val="24"/>
          <w:szCs w:val="24"/>
          <w:rtl w:val="0"/>
        </w:rPr>
        <w:t xml:space="preserve">To install on a publically accessible production server, follow the Production Install Instructions</w:t>
      </w:r>
      <w:r w:rsidDel="00000000" w:rsidR="00000000" w:rsidRPr="00000000">
        <w:rPr>
          <w:rtl w:val="0"/>
        </w:rPr>
      </w:r>
    </w:p>
    <w:p w:rsidR="00000000" w:rsidDel="00000000" w:rsidP="00000000" w:rsidRDefault="00000000" w:rsidRPr="00000000" w14:paraId="0000009F">
      <w:pPr>
        <w:pStyle w:val="Heading1"/>
        <w:keepNext w:val="0"/>
        <w:keepLines w:val="0"/>
        <w:pBdr>
          <w:bottom w:color="eaecef" w:space="6" w:sz="6" w:val="single"/>
        </w:pBdr>
        <w:shd w:fill="ffffff" w:val="clear"/>
        <w:spacing w:after="240" w:before="480" w:line="276" w:lineRule="auto"/>
        <w:rPr>
          <w:rFonts w:ascii="Times New Roman" w:cs="Times New Roman" w:eastAsia="Times New Roman" w:hAnsi="Times New Roman"/>
          <w:i w:val="1"/>
          <w:color w:val="24292e"/>
          <w:sz w:val="24"/>
          <w:szCs w:val="24"/>
        </w:rPr>
      </w:pPr>
      <w:bookmarkStart w:colFirst="0" w:colLast="0" w:name="_95tanfnmhclw" w:id="18"/>
      <w:bookmarkEnd w:id="18"/>
      <w:r w:rsidDel="00000000" w:rsidR="00000000" w:rsidRPr="00000000">
        <w:rPr>
          <w:rFonts w:ascii="Times New Roman" w:cs="Times New Roman" w:eastAsia="Times New Roman" w:hAnsi="Times New Roman"/>
          <w:i w:val="1"/>
          <w:color w:val="24292e"/>
          <w:sz w:val="24"/>
          <w:szCs w:val="24"/>
          <w:rtl w:val="0"/>
        </w:rPr>
        <w:t xml:space="preserve">Installing Docker CE and Docker-Compose</w:t>
      </w:r>
    </w:p>
    <w:p w:rsidR="00000000" w:rsidDel="00000000" w:rsidP="00000000" w:rsidRDefault="00000000" w:rsidRPr="00000000" w14:paraId="000000A0">
      <w:pPr>
        <w:numPr>
          <w:ilvl w:val="0"/>
          <w:numId w:val="3"/>
        </w:numPr>
        <w:shd w:fill="ffffff" w:val="clea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Install Docker (for ubuntu)</w:t>
      </w:r>
    </w:p>
    <w:p w:rsidR="00000000" w:rsidDel="00000000" w:rsidP="00000000" w:rsidRDefault="00000000" w:rsidRPr="00000000" w14:paraId="000000A1">
      <w:pPr>
        <w:shd w:fill="ffffff" w:val="clear"/>
        <w:spacing w:after="240" w:line="276" w:lineRule="auto"/>
        <w:ind w:left="720" w:firstLine="0"/>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sudo apt update</w:t>
      </w:r>
    </w:p>
    <w:p w:rsidR="00000000" w:rsidDel="00000000" w:rsidP="00000000" w:rsidRDefault="00000000" w:rsidRPr="00000000" w14:paraId="000000A2">
      <w:pPr>
        <w:shd w:fill="ffffff" w:val="clear"/>
        <w:spacing w:after="240" w:line="276" w:lineRule="auto"/>
        <w:ind w:left="720" w:firstLine="0"/>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sudo apt install docker.io</w:t>
      </w:r>
    </w:p>
    <w:p w:rsidR="00000000" w:rsidDel="00000000" w:rsidP="00000000" w:rsidRDefault="00000000" w:rsidRPr="00000000" w14:paraId="000000A3">
      <w:pPr>
        <w:numPr>
          <w:ilvl w:val="0"/>
          <w:numId w:val="6"/>
        </w:numPr>
        <w:shd w:fill="ffffff" w:val="clea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Test the installation of Docker</w:t>
      </w:r>
    </w:p>
    <w:p w:rsidR="00000000" w:rsidDel="00000000" w:rsidP="00000000" w:rsidRDefault="00000000" w:rsidRPr="00000000" w14:paraId="000000A4">
      <w:pPr>
        <w:numPr>
          <w:ilvl w:val="1"/>
          <w:numId w:val="6"/>
        </w:numPr>
        <w:shd w:fill="ffffff" w:val="clear"/>
        <w:spacing w:after="0" w:afterAutospacing="0" w:line="276" w:lineRule="auto"/>
        <w:ind w:left="144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sudo docker run hello-world</w:t>
      </w:r>
      <w:r w:rsidDel="00000000" w:rsidR="00000000" w:rsidRPr="00000000">
        <w:rPr>
          <w:rFonts w:ascii="Times New Roman" w:cs="Times New Roman" w:eastAsia="Times New Roman" w:hAnsi="Times New Roman"/>
          <w:color w:val="24292e"/>
          <w:sz w:val="24"/>
          <w:szCs w:val="24"/>
          <w:rtl w:val="0"/>
        </w:rPr>
        <w:t xml:space="preserve"> in the terminal</w:t>
      </w:r>
    </w:p>
    <w:p w:rsidR="00000000" w:rsidDel="00000000" w:rsidP="00000000" w:rsidRDefault="00000000" w:rsidRPr="00000000" w14:paraId="000000A5">
      <w:pPr>
        <w:numPr>
          <w:ilvl w:val="1"/>
          <w:numId w:val="6"/>
        </w:numPr>
        <w:shd w:fill="ffffff" w:val="clear"/>
        <w:spacing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You will see this window on successful install</w:t>
      </w:r>
    </w:p>
    <w:p w:rsidR="00000000" w:rsidDel="00000000" w:rsidP="00000000" w:rsidRDefault="00000000" w:rsidRPr="00000000" w14:paraId="000000A6">
      <w:pPr>
        <w:shd w:fill="ffffff" w:val="clear"/>
        <w:spacing w:before="60" w:line="276" w:lineRule="auto"/>
        <w:ind w:left="2160" w:firstLine="0"/>
        <w:rPr>
          <w:rFonts w:ascii="Times New Roman" w:cs="Times New Roman" w:eastAsia="Times New Roman" w:hAnsi="Times New Roman"/>
          <w:color w:val="24292e"/>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123825</wp:posOffset>
            </wp:positionV>
            <wp:extent cx="4424363" cy="2555526"/>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424363" cy="2555526"/>
                    </a:xfrm>
                    <a:prstGeom prst="rect"/>
                    <a:ln/>
                  </pic:spPr>
                </pic:pic>
              </a:graphicData>
            </a:graphic>
          </wp:anchor>
        </w:drawing>
      </w:r>
    </w:p>
    <w:p w:rsidR="00000000" w:rsidDel="00000000" w:rsidP="00000000" w:rsidRDefault="00000000" w:rsidRPr="00000000" w14:paraId="000000A7">
      <w:pPr>
        <w:numPr>
          <w:ilvl w:val="0"/>
          <w:numId w:val="6"/>
        </w:numPr>
        <w:shd w:fill="ffffff" w:val="clear"/>
        <w:spacing w:after="0" w:afterAutospacing="0" w:before="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Install Docker-Compose</w:t>
      </w:r>
    </w:p>
    <w:p w:rsidR="00000000" w:rsidDel="00000000" w:rsidP="00000000" w:rsidRDefault="00000000" w:rsidRPr="00000000" w14:paraId="000000A8">
      <w:pPr>
        <w:numPr>
          <w:ilvl w:val="1"/>
          <w:numId w:val="6"/>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Download the latest version</w:t>
      </w:r>
    </w:p>
    <w:p w:rsidR="00000000" w:rsidDel="00000000" w:rsidP="00000000" w:rsidRDefault="00000000" w:rsidRPr="00000000" w14:paraId="000000A9">
      <w:pPr>
        <w:numPr>
          <w:ilvl w:val="2"/>
          <w:numId w:val="6"/>
        </w:numPr>
        <w:shd w:fill="ffffff" w:val="clear"/>
        <w:spacing w:after="0" w:afterAutospacing="0" w:before="0" w:beforeAutospacing="0" w:line="276" w:lineRule="auto"/>
        <w:ind w:left="216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sudo curl -L "https://github.com/docker/compose/releases/download/1.25.4/docker-compose-$(uname -s)-$(uname -m)" -o /usr/local/bin/docker-compose</w:t>
      </w:r>
    </w:p>
    <w:p w:rsidR="00000000" w:rsidDel="00000000" w:rsidP="00000000" w:rsidRDefault="00000000" w:rsidRPr="00000000" w14:paraId="000000AA">
      <w:pPr>
        <w:numPr>
          <w:ilvl w:val="1"/>
          <w:numId w:val="6"/>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Apply permissions</w:t>
      </w:r>
    </w:p>
    <w:p w:rsidR="00000000" w:rsidDel="00000000" w:rsidP="00000000" w:rsidRDefault="00000000" w:rsidRPr="00000000" w14:paraId="000000AB">
      <w:pPr>
        <w:numPr>
          <w:ilvl w:val="2"/>
          <w:numId w:val="6"/>
        </w:numPr>
        <w:shd w:fill="ffffff" w:val="clear"/>
        <w:spacing w:after="0" w:afterAutospacing="0" w:before="0" w:beforeAutospacing="0" w:line="276" w:lineRule="auto"/>
        <w:ind w:left="216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sudo chmod +x /usr/local/bin/docker-compose</w:t>
      </w:r>
    </w:p>
    <w:p w:rsidR="00000000" w:rsidDel="00000000" w:rsidP="00000000" w:rsidRDefault="00000000" w:rsidRPr="00000000" w14:paraId="000000AC">
      <w:pPr>
        <w:numPr>
          <w:ilvl w:val="1"/>
          <w:numId w:val="6"/>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Create a symbolic link</w:t>
      </w:r>
    </w:p>
    <w:p w:rsidR="00000000" w:rsidDel="00000000" w:rsidP="00000000" w:rsidRDefault="00000000" w:rsidRPr="00000000" w14:paraId="000000AD">
      <w:pPr>
        <w:numPr>
          <w:ilvl w:val="2"/>
          <w:numId w:val="6"/>
        </w:numPr>
        <w:shd w:fill="ffffff" w:val="clear"/>
        <w:spacing w:after="0" w:afterAutospacing="0" w:before="0" w:beforeAutospacing="0" w:line="276" w:lineRule="auto"/>
        <w:ind w:left="216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sudo ln -s /usr/local/bin/docker-compose /usr/bin/docker-compose</w:t>
      </w:r>
    </w:p>
    <w:p w:rsidR="00000000" w:rsidDel="00000000" w:rsidP="00000000" w:rsidRDefault="00000000" w:rsidRPr="00000000" w14:paraId="000000AE">
      <w:pPr>
        <w:numPr>
          <w:ilvl w:val="1"/>
          <w:numId w:val="6"/>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Test the install</w:t>
      </w:r>
    </w:p>
    <w:p w:rsidR="00000000" w:rsidDel="00000000" w:rsidP="00000000" w:rsidRDefault="00000000" w:rsidRPr="00000000" w14:paraId="000000AF">
      <w:pPr>
        <w:numPr>
          <w:ilvl w:val="2"/>
          <w:numId w:val="6"/>
        </w:numPr>
        <w:shd w:fill="ffffff" w:val="clear"/>
        <w:spacing w:after="0" w:afterAutospacing="0" w:before="0" w:beforeAutospacing="0" w:line="276" w:lineRule="auto"/>
        <w:ind w:left="216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docker-compose --version</w:t>
      </w:r>
    </w:p>
    <w:p w:rsidR="00000000" w:rsidDel="00000000" w:rsidP="00000000" w:rsidRDefault="00000000" w:rsidRPr="00000000" w14:paraId="000000B0">
      <w:pPr>
        <w:numPr>
          <w:ilvl w:val="2"/>
          <w:numId w:val="6"/>
        </w:numPr>
        <w:shd w:fill="ffffff" w:val="clear"/>
        <w:spacing w:before="0" w:beforeAutospacing="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On success you will see an output similar to </w:t>
      </w:r>
    </w:p>
    <w:p w:rsidR="00000000" w:rsidDel="00000000" w:rsidP="00000000" w:rsidRDefault="00000000" w:rsidRPr="00000000" w14:paraId="000000B1">
      <w:pPr>
        <w:shd w:fill="ffffff" w:val="clear"/>
        <w:spacing w:before="180" w:line="276" w:lineRule="auto"/>
        <w:ind w:left="216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4310063" cy="393708"/>
            <wp:effectExtent b="0" l="0" r="0" t="0"/>
            <wp:docPr id="2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310063" cy="39370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6"/>
        </w:numPr>
        <w:shd w:fill="ffffff" w:val="clear"/>
        <w:spacing w:after="0" w:afterAutospacing="0" w:before="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Configure Docker to run on boot</w:t>
      </w:r>
    </w:p>
    <w:p w:rsidR="00000000" w:rsidDel="00000000" w:rsidP="00000000" w:rsidRDefault="00000000" w:rsidRPr="00000000" w14:paraId="000000B3">
      <w:pPr>
        <w:numPr>
          <w:ilvl w:val="1"/>
          <w:numId w:val="6"/>
        </w:numPr>
        <w:shd w:fill="ffffff" w:val="clear"/>
        <w:spacing w:after="0" w:afterAutospacing="0" w:before="0" w:beforeAutospacing="0" w:line="276" w:lineRule="auto"/>
        <w:ind w:left="1440" w:hanging="360"/>
      </w:pPr>
      <w:r w:rsidDel="00000000" w:rsidR="00000000" w:rsidRPr="00000000">
        <w:rPr>
          <w:rFonts w:ascii="Times New Roman" w:cs="Times New Roman" w:eastAsia="Times New Roman" w:hAnsi="Times New Roman"/>
          <w:color w:val="24292e"/>
          <w:sz w:val="24"/>
          <w:szCs w:val="24"/>
          <w:rtl w:val="0"/>
        </w:rPr>
        <w:t xml:space="preserve">Run </w:t>
      </w:r>
      <w:r w:rsidDel="00000000" w:rsidR="00000000" w:rsidRPr="00000000">
        <w:rPr>
          <w:rFonts w:ascii="Courier New" w:cs="Courier New" w:eastAsia="Courier New" w:hAnsi="Courier New"/>
          <w:color w:val="24292e"/>
          <w:sz w:val="20"/>
          <w:szCs w:val="20"/>
          <w:rtl w:val="0"/>
        </w:rPr>
        <w:t xml:space="preserve">sudo systemctl enable docker</w:t>
      </w:r>
      <w:r w:rsidDel="00000000" w:rsidR="00000000" w:rsidRPr="00000000">
        <w:rPr>
          <w:rFonts w:ascii="Times New Roman" w:cs="Times New Roman" w:eastAsia="Times New Roman" w:hAnsi="Times New Roman"/>
          <w:color w:val="24292e"/>
          <w:sz w:val="24"/>
          <w:szCs w:val="24"/>
          <w:rtl w:val="0"/>
        </w:rPr>
        <w:t xml:space="preserve"> in the terminal</w:t>
      </w:r>
    </w:p>
    <w:p w:rsidR="00000000" w:rsidDel="00000000" w:rsidP="00000000" w:rsidRDefault="00000000" w:rsidRPr="00000000" w14:paraId="000000B4">
      <w:pPr>
        <w:numPr>
          <w:ilvl w:val="0"/>
          <w:numId w:val="6"/>
        </w:numP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Configure Docker to run as non-admin</w:t>
      </w:r>
    </w:p>
    <w:p w:rsidR="00000000" w:rsidDel="00000000" w:rsidP="00000000" w:rsidRDefault="00000000" w:rsidRPr="00000000" w14:paraId="000000B5">
      <w:pPr>
        <w:numPr>
          <w:ilvl w:val="1"/>
          <w:numId w:val="6"/>
        </w:numPr>
        <w:shd w:fill="ffffff" w:val="clear"/>
        <w:spacing w:after="0" w:afterAutospacing="0" w:before="0" w:beforeAutospacing="0" w:line="276" w:lineRule="auto"/>
        <w:ind w:left="1440" w:hanging="360"/>
      </w:pPr>
      <w:r w:rsidDel="00000000" w:rsidR="00000000" w:rsidRPr="00000000">
        <w:rPr>
          <w:rFonts w:ascii="Times New Roman" w:cs="Times New Roman" w:eastAsia="Times New Roman" w:hAnsi="Times New Roman"/>
          <w:color w:val="24292e"/>
          <w:sz w:val="24"/>
          <w:szCs w:val="24"/>
          <w:rtl w:val="0"/>
        </w:rPr>
        <w:t xml:space="preserve">Run</w:t>
      </w:r>
      <w:r w:rsidDel="00000000" w:rsidR="00000000" w:rsidRPr="00000000">
        <w:rPr>
          <w:rFonts w:ascii="Courier New" w:cs="Courier New" w:eastAsia="Courier New" w:hAnsi="Courier New"/>
          <w:color w:val="24292e"/>
          <w:sz w:val="24"/>
          <w:szCs w:val="24"/>
          <w:rtl w:val="0"/>
        </w:rPr>
        <w:t xml:space="preserve"> </w:t>
      </w:r>
      <w:r w:rsidDel="00000000" w:rsidR="00000000" w:rsidRPr="00000000">
        <w:rPr>
          <w:rFonts w:ascii="Courier New" w:cs="Courier New" w:eastAsia="Courier New" w:hAnsi="Courier New"/>
          <w:color w:val="24292e"/>
          <w:sz w:val="20"/>
          <w:szCs w:val="20"/>
          <w:rtl w:val="0"/>
        </w:rPr>
        <w:t xml:space="preserve">sudo usermod -aG docker ${USER}</w:t>
      </w:r>
    </w:p>
    <w:p w:rsidR="00000000" w:rsidDel="00000000" w:rsidP="00000000" w:rsidRDefault="00000000" w:rsidRPr="00000000" w14:paraId="000000B6">
      <w:pPr>
        <w:numPr>
          <w:ilvl w:val="1"/>
          <w:numId w:val="6"/>
        </w:numPr>
        <w:shd w:fill="ffffff" w:val="clear"/>
        <w:spacing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Logout and log back in</w:t>
      </w:r>
    </w:p>
    <w:p w:rsidR="00000000" w:rsidDel="00000000" w:rsidP="00000000" w:rsidRDefault="00000000" w:rsidRPr="00000000" w14:paraId="000000B7">
      <w:pPr>
        <w:pStyle w:val="Heading1"/>
        <w:keepNext w:val="0"/>
        <w:keepLines w:val="0"/>
        <w:pBdr>
          <w:bottom w:color="eaecef" w:space="6" w:sz="6" w:val="single"/>
        </w:pBdr>
        <w:shd w:fill="ffffff" w:val="clear"/>
        <w:spacing w:after="240" w:before="480" w:line="276" w:lineRule="auto"/>
        <w:rPr>
          <w:rFonts w:ascii="Times New Roman" w:cs="Times New Roman" w:eastAsia="Times New Roman" w:hAnsi="Times New Roman"/>
          <w:i w:val="1"/>
          <w:color w:val="24292e"/>
          <w:sz w:val="24"/>
          <w:szCs w:val="24"/>
        </w:rPr>
      </w:pPr>
      <w:bookmarkStart w:colFirst="0" w:colLast="0" w:name="_yxuac52o82r4" w:id="19"/>
      <w:bookmarkEnd w:id="19"/>
      <w:r w:rsidDel="00000000" w:rsidR="00000000" w:rsidRPr="00000000">
        <w:rPr>
          <w:rFonts w:ascii="Times New Roman" w:cs="Times New Roman" w:eastAsia="Times New Roman" w:hAnsi="Times New Roman"/>
          <w:i w:val="1"/>
          <w:color w:val="24292e"/>
          <w:sz w:val="24"/>
          <w:szCs w:val="24"/>
          <w:rtl w:val="0"/>
        </w:rPr>
        <w:t xml:space="preserve">Setting up Google OAuth</w:t>
      </w:r>
    </w:p>
    <w:p w:rsidR="00000000" w:rsidDel="00000000" w:rsidP="00000000" w:rsidRDefault="00000000" w:rsidRPr="00000000" w14:paraId="000000B8">
      <w:pPr>
        <w:shd w:fill="ffffff" w:val="clear"/>
        <w:spacing w:after="240" w:line="276"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For OAuth in development, use the domain </w:t>
      </w:r>
      <w:r w:rsidDel="00000000" w:rsidR="00000000" w:rsidRPr="00000000">
        <w:rPr>
          <w:rFonts w:ascii="Times New Roman" w:cs="Times New Roman" w:eastAsia="Times New Roman" w:hAnsi="Times New Roman"/>
          <w:color w:val="24292e"/>
          <w:sz w:val="20"/>
          <w:szCs w:val="20"/>
          <w:rtl w:val="0"/>
        </w:rPr>
        <w:t xml:space="preserve">spt-acas.com</w:t>
      </w:r>
      <w:r w:rsidDel="00000000" w:rsidR="00000000" w:rsidRPr="00000000">
        <w:rPr>
          <w:rFonts w:ascii="Times New Roman" w:cs="Times New Roman" w:eastAsia="Times New Roman" w:hAnsi="Times New Roman"/>
          <w:color w:val="24292e"/>
          <w:sz w:val="24"/>
          <w:szCs w:val="24"/>
          <w:rtl w:val="0"/>
        </w:rPr>
        <w:t xml:space="preserve"> and add it to your </w:t>
      </w:r>
      <w:r w:rsidDel="00000000" w:rsidR="00000000" w:rsidRPr="00000000">
        <w:rPr>
          <w:rFonts w:ascii="Courier New" w:cs="Courier New" w:eastAsia="Courier New" w:hAnsi="Courier New"/>
          <w:color w:val="24292e"/>
          <w:sz w:val="24"/>
          <w:szCs w:val="24"/>
          <w:rtl w:val="0"/>
        </w:rPr>
        <w:t xml:space="preserve">/etc/hosts</w:t>
      </w:r>
      <w:r w:rsidDel="00000000" w:rsidR="00000000" w:rsidRPr="00000000">
        <w:rPr>
          <w:rFonts w:ascii="Times New Roman" w:cs="Times New Roman" w:eastAsia="Times New Roman" w:hAnsi="Times New Roman"/>
          <w:color w:val="24292e"/>
          <w:sz w:val="24"/>
          <w:szCs w:val="24"/>
          <w:rtl w:val="0"/>
        </w:rPr>
        <w:t xml:space="preserve"> file so that it directs to localhost (instructions in development install instructions). For OAuth in production, use the domain that your server is accessible at.</w:t>
      </w:r>
    </w:p>
    <w:p w:rsidR="00000000" w:rsidDel="00000000" w:rsidP="00000000" w:rsidRDefault="00000000" w:rsidRPr="00000000" w14:paraId="000000B9">
      <w:pPr>
        <w:numPr>
          <w:ilvl w:val="0"/>
          <w:numId w:val="12"/>
        </w:numP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Navigate to the </w:t>
      </w:r>
      <w:hyperlink r:id="rId28">
        <w:r w:rsidDel="00000000" w:rsidR="00000000" w:rsidRPr="00000000">
          <w:rPr>
            <w:rFonts w:ascii="Times New Roman" w:cs="Times New Roman" w:eastAsia="Times New Roman" w:hAnsi="Times New Roman"/>
            <w:color w:val="0366d6"/>
            <w:sz w:val="24"/>
            <w:szCs w:val="24"/>
            <w:rtl w:val="0"/>
          </w:rPr>
          <w:t xml:space="preserve">Google API Console</w:t>
        </w:r>
      </w:hyperlink>
      <w:r w:rsidDel="00000000" w:rsidR="00000000" w:rsidRPr="00000000">
        <w:rPr>
          <w:rtl w:val="0"/>
        </w:rPr>
      </w:r>
    </w:p>
    <w:p w:rsidR="00000000" w:rsidDel="00000000" w:rsidP="00000000" w:rsidRDefault="00000000" w:rsidRPr="00000000" w14:paraId="000000BA">
      <w:pPr>
        <w:numPr>
          <w:ilvl w:val="1"/>
          <w:numId w:val="12"/>
        </w:numPr>
        <w:shd w:fill="ffffff" w:val="clear"/>
        <w:spacing w:after="0" w:after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Login using your gmail</w:t>
      </w:r>
    </w:p>
    <w:p w:rsidR="00000000" w:rsidDel="00000000" w:rsidP="00000000" w:rsidRDefault="00000000" w:rsidRPr="00000000" w14:paraId="000000BB">
      <w:pPr>
        <w:numPr>
          <w:ilvl w:val="0"/>
          <w:numId w:val="12"/>
        </w:numPr>
        <w:shd w:fill="ffffff" w:val="clea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Create a new project by clicking on the box next to </w:t>
      </w:r>
      <w:r w:rsidDel="00000000" w:rsidR="00000000" w:rsidRPr="00000000">
        <w:rPr>
          <w:rFonts w:ascii="Times New Roman" w:cs="Times New Roman" w:eastAsia="Times New Roman" w:hAnsi="Times New Roman"/>
          <w:i w:val="1"/>
          <w:color w:val="24292e"/>
          <w:sz w:val="24"/>
          <w:szCs w:val="24"/>
          <w:rtl w:val="0"/>
        </w:rPr>
        <w:t xml:space="preserve">Google APIs</w:t>
      </w:r>
      <w:r w:rsidDel="00000000" w:rsidR="00000000" w:rsidRPr="00000000">
        <w:rPr>
          <w:rFonts w:ascii="Times New Roman" w:cs="Times New Roman" w:eastAsia="Times New Roman" w:hAnsi="Times New Roman"/>
          <w:color w:val="24292e"/>
          <w:sz w:val="24"/>
          <w:szCs w:val="24"/>
          <w:rtl w:val="0"/>
        </w:rPr>
        <w:t xml:space="preserve"> then selecting </w:t>
      </w:r>
      <w:r w:rsidDel="00000000" w:rsidR="00000000" w:rsidRPr="00000000">
        <w:rPr>
          <w:rFonts w:ascii="Times New Roman" w:cs="Times New Roman" w:eastAsia="Times New Roman" w:hAnsi="Times New Roman"/>
          <w:i w:val="1"/>
          <w:color w:val="24292e"/>
          <w:sz w:val="24"/>
          <w:szCs w:val="24"/>
          <w:rtl w:val="0"/>
        </w:rPr>
        <w:t xml:space="preserve">new project</w:t>
      </w:r>
    </w:p>
    <w:p w:rsidR="00000000" w:rsidDel="00000000" w:rsidP="00000000" w:rsidRDefault="00000000" w:rsidRPr="00000000" w14:paraId="000000BC">
      <w:pPr>
        <w:shd w:fill="ffffff" w:val="clear"/>
        <w:spacing w:after="240" w:before="60" w:line="276" w:lineRule="auto"/>
        <w:ind w:left="0" w:firstLine="0"/>
        <w:rPr>
          <w:rFonts w:ascii="Times New Roman" w:cs="Times New Roman" w:eastAsia="Times New Roman" w:hAnsi="Times New Roman"/>
          <w:i w:val="1"/>
          <w:color w:val="24292e"/>
          <w:sz w:val="24"/>
          <w:szCs w:val="24"/>
        </w:rPr>
      </w:pPr>
      <w:r w:rsidDel="00000000" w:rsidR="00000000" w:rsidRPr="00000000">
        <w:rPr>
          <w:rFonts w:ascii="Times New Roman" w:cs="Times New Roman" w:eastAsia="Times New Roman" w:hAnsi="Times New Roman"/>
          <w:i w:val="1"/>
          <w:color w:val="24292e"/>
          <w:sz w:val="24"/>
          <w:szCs w:val="24"/>
        </w:rPr>
        <w:drawing>
          <wp:inline distB="114300" distT="114300" distL="114300" distR="114300">
            <wp:extent cx="5943600" cy="3594100"/>
            <wp:effectExtent b="0" l="0" r="0" t="0"/>
            <wp:docPr id="2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2"/>
        </w:numPr>
        <w:shd w:fill="ffffff" w:val="clear"/>
        <w:spacing w:after="240" w:before="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Name your new project and click create</w:t>
      </w:r>
    </w:p>
    <w:p w:rsidR="00000000" w:rsidDel="00000000" w:rsidP="00000000" w:rsidRDefault="00000000" w:rsidRPr="00000000" w14:paraId="000000BE">
      <w:pPr>
        <w:shd w:fill="ffffff" w:val="clear"/>
        <w:spacing w:after="240" w:before="60" w:line="276" w:lineRule="auto"/>
        <w:ind w:left="0" w:firstLine="0"/>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4987300" cy="3043238"/>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9873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2"/>
        </w:numPr>
        <w:shd w:fill="ffffff" w:val="clear"/>
        <w:spacing w:after="240" w:before="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the new project</w:t>
      </w:r>
    </w:p>
    <w:p w:rsidR="00000000" w:rsidDel="00000000" w:rsidP="00000000" w:rsidRDefault="00000000" w:rsidRPr="00000000" w14:paraId="000000C0">
      <w:pPr>
        <w:shd w:fill="ffffff" w:val="clear"/>
        <w:spacing w:after="240" w:before="60" w:line="276" w:lineRule="auto"/>
        <w:ind w:left="0" w:firstLine="0"/>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5062783" cy="3148013"/>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06278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2"/>
        </w:numPr>
        <w:shd w:fill="ffffff" w:val="clear"/>
        <w:spacing w:after="0" w:afterAutospacing="0" w:before="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the </w:t>
      </w:r>
      <w:r w:rsidDel="00000000" w:rsidR="00000000" w:rsidRPr="00000000">
        <w:rPr>
          <w:rFonts w:ascii="Times New Roman" w:cs="Times New Roman" w:eastAsia="Times New Roman" w:hAnsi="Times New Roman"/>
          <w:i w:val="1"/>
          <w:color w:val="24292e"/>
          <w:sz w:val="24"/>
          <w:szCs w:val="24"/>
          <w:rtl w:val="0"/>
        </w:rPr>
        <w:t xml:space="preserve">OAuth Consent Screen</w:t>
      </w:r>
      <w:r w:rsidDel="00000000" w:rsidR="00000000" w:rsidRPr="00000000">
        <w:rPr>
          <w:rFonts w:ascii="Times New Roman" w:cs="Times New Roman" w:eastAsia="Times New Roman" w:hAnsi="Times New Roman"/>
          <w:color w:val="24292e"/>
          <w:sz w:val="24"/>
          <w:szCs w:val="24"/>
          <w:rtl w:val="0"/>
        </w:rPr>
        <w:t xml:space="preserve"> tab on the left menu</w:t>
      </w:r>
    </w:p>
    <w:p w:rsidR="00000000" w:rsidDel="00000000" w:rsidP="00000000" w:rsidRDefault="00000000" w:rsidRPr="00000000" w14:paraId="000000C2">
      <w:pPr>
        <w:numPr>
          <w:ilvl w:val="0"/>
          <w:numId w:val="1"/>
        </w:numPr>
        <w:shd w:fill="ffffff" w:val="clear"/>
        <w:spacing w:after="24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w:t>
      </w:r>
      <w:r w:rsidDel="00000000" w:rsidR="00000000" w:rsidRPr="00000000">
        <w:rPr>
          <w:rFonts w:ascii="Times New Roman" w:cs="Times New Roman" w:eastAsia="Times New Roman" w:hAnsi="Times New Roman"/>
          <w:i w:val="1"/>
          <w:color w:val="24292e"/>
          <w:sz w:val="24"/>
          <w:szCs w:val="24"/>
          <w:rtl w:val="0"/>
        </w:rPr>
        <w:t xml:space="preserve">External</w:t>
      </w:r>
      <w:r w:rsidDel="00000000" w:rsidR="00000000" w:rsidRPr="00000000">
        <w:rPr>
          <w:rFonts w:ascii="Times New Roman" w:cs="Times New Roman" w:eastAsia="Times New Roman" w:hAnsi="Times New Roman"/>
          <w:color w:val="24292e"/>
          <w:sz w:val="24"/>
          <w:szCs w:val="24"/>
          <w:rtl w:val="0"/>
        </w:rPr>
        <w:t xml:space="preserve">.</w:t>
      </w:r>
    </w:p>
    <w:p w:rsidR="00000000" w:rsidDel="00000000" w:rsidP="00000000" w:rsidRDefault="00000000" w:rsidRPr="00000000" w14:paraId="000000C3">
      <w:pPr>
        <w:shd w:fill="ffffff" w:val="clear"/>
        <w:spacing w:after="240" w:line="276" w:lineRule="auto"/>
        <w:ind w:left="0" w:firstLine="0"/>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4215972" cy="3128963"/>
            <wp:effectExtent b="0" l="0" r="0" t="0"/>
            <wp:docPr id="1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215972"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
        </w:numPr>
        <w:shd w:fill="ffffff" w:val="clear"/>
        <w:spacing w:after="0" w:afterAutospacing="0" w:before="6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Give the application a name</w:t>
      </w:r>
    </w:p>
    <w:p w:rsidR="00000000" w:rsidDel="00000000" w:rsidP="00000000" w:rsidRDefault="00000000" w:rsidRPr="00000000" w14:paraId="000000C5">
      <w:pPr>
        <w:numPr>
          <w:ilvl w:val="0"/>
          <w:numId w:val="1"/>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Add the domain to the authorized domains list.</w:t>
      </w:r>
    </w:p>
    <w:p w:rsidR="00000000" w:rsidDel="00000000" w:rsidP="00000000" w:rsidRDefault="00000000" w:rsidRPr="00000000" w14:paraId="000000C6">
      <w:pPr>
        <w:numPr>
          <w:ilvl w:val="0"/>
          <w:numId w:val="1"/>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Click save</w:t>
      </w:r>
    </w:p>
    <w:p w:rsidR="00000000" w:rsidDel="00000000" w:rsidP="00000000" w:rsidRDefault="00000000" w:rsidRPr="00000000" w14:paraId="000000C7">
      <w:pPr>
        <w:numPr>
          <w:ilvl w:val="0"/>
          <w:numId w:val="17"/>
        </w:numP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the </w:t>
      </w:r>
      <w:r w:rsidDel="00000000" w:rsidR="00000000" w:rsidRPr="00000000">
        <w:rPr>
          <w:rFonts w:ascii="Times New Roman" w:cs="Times New Roman" w:eastAsia="Times New Roman" w:hAnsi="Times New Roman"/>
          <w:i w:val="1"/>
          <w:color w:val="24292e"/>
          <w:sz w:val="24"/>
          <w:szCs w:val="24"/>
          <w:rtl w:val="0"/>
        </w:rPr>
        <w:t xml:space="preserve">Credentials</w:t>
      </w:r>
      <w:r w:rsidDel="00000000" w:rsidR="00000000" w:rsidRPr="00000000">
        <w:rPr>
          <w:rFonts w:ascii="Times New Roman" w:cs="Times New Roman" w:eastAsia="Times New Roman" w:hAnsi="Times New Roman"/>
          <w:color w:val="24292e"/>
          <w:sz w:val="24"/>
          <w:szCs w:val="24"/>
          <w:rtl w:val="0"/>
        </w:rPr>
        <w:t xml:space="preserve"> tab</w:t>
      </w:r>
    </w:p>
    <w:p w:rsidR="00000000" w:rsidDel="00000000" w:rsidP="00000000" w:rsidRDefault="00000000" w:rsidRPr="00000000" w14:paraId="000000C8">
      <w:pPr>
        <w:numPr>
          <w:ilvl w:val="0"/>
          <w:numId w:val="10"/>
        </w:numPr>
        <w:shd w:fill="ffffff" w:val="clear"/>
        <w:spacing w:after="0" w:after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Click on </w:t>
      </w:r>
      <w:r w:rsidDel="00000000" w:rsidR="00000000" w:rsidRPr="00000000">
        <w:rPr>
          <w:rFonts w:ascii="Times New Roman" w:cs="Times New Roman" w:eastAsia="Times New Roman" w:hAnsi="Times New Roman"/>
          <w:i w:val="1"/>
          <w:color w:val="24292e"/>
          <w:sz w:val="24"/>
          <w:szCs w:val="24"/>
          <w:rtl w:val="0"/>
        </w:rPr>
        <w:t xml:space="preserve">Create Credentials</w:t>
      </w:r>
    </w:p>
    <w:p w:rsidR="00000000" w:rsidDel="00000000" w:rsidP="00000000" w:rsidRDefault="00000000" w:rsidRPr="00000000" w14:paraId="000000C9">
      <w:pPr>
        <w:numPr>
          <w:ilvl w:val="1"/>
          <w:numId w:val="10"/>
        </w:numPr>
        <w:shd w:fill="ffffff" w:val="clear"/>
        <w:spacing w:after="0" w:afterAutospacing="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w:t>
      </w:r>
      <w:r w:rsidDel="00000000" w:rsidR="00000000" w:rsidRPr="00000000">
        <w:rPr>
          <w:rFonts w:ascii="Times New Roman" w:cs="Times New Roman" w:eastAsia="Times New Roman" w:hAnsi="Times New Roman"/>
          <w:i w:val="1"/>
          <w:color w:val="24292e"/>
          <w:sz w:val="24"/>
          <w:szCs w:val="24"/>
          <w:rtl w:val="0"/>
        </w:rPr>
        <w:t xml:space="preserve">OAuth client ID</w:t>
      </w:r>
    </w:p>
    <w:p w:rsidR="00000000" w:rsidDel="00000000" w:rsidP="00000000" w:rsidRDefault="00000000" w:rsidRPr="00000000" w14:paraId="000000CA">
      <w:pPr>
        <w:numPr>
          <w:ilvl w:val="1"/>
          <w:numId w:val="10"/>
        </w:numPr>
        <w:shd w:fill="ffffff" w:val="clear"/>
        <w:spacing w:after="0" w:afterAutospacing="0" w:before="0" w:beforeAutospacing="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Select </w:t>
      </w:r>
      <w:r w:rsidDel="00000000" w:rsidR="00000000" w:rsidRPr="00000000">
        <w:rPr>
          <w:rFonts w:ascii="Times New Roman" w:cs="Times New Roman" w:eastAsia="Times New Roman" w:hAnsi="Times New Roman"/>
          <w:i w:val="1"/>
          <w:color w:val="24292e"/>
          <w:sz w:val="24"/>
          <w:szCs w:val="24"/>
          <w:rtl w:val="0"/>
        </w:rPr>
        <w:t xml:space="preserve">Web Application</w:t>
      </w:r>
    </w:p>
    <w:p w:rsidR="00000000" w:rsidDel="00000000" w:rsidP="00000000" w:rsidRDefault="00000000" w:rsidRPr="00000000" w14:paraId="000000CB">
      <w:pPr>
        <w:numPr>
          <w:ilvl w:val="2"/>
          <w:numId w:val="10"/>
        </w:numPr>
        <w:shd w:fill="ffffff" w:val="clear"/>
        <w:spacing w:after="240" w:before="0" w:beforeAutospacing="0"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Name it </w:t>
      </w:r>
      <w:r w:rsidDel="00000000" w:rsidR="00000000" w:rsidRPr="00000000">
        <w:rPr>
          <w:rFonts w:ascii="Times New Roman" w:cs="Times New Roman" w:eastAsia="Times New Roman" w:hAnsi="Times New Roman"/>
          <w:i w:val="1"/>
          <w:color w:val="24292e"/>
          <w:sz w:val="24"/>
          <w:szCs w:val="24"/>
          <w:rtl w:val="0"/>
        </w:rPr>
        <w:t xml:space="preserve">SPT</w:t>
      </w:r>
      <w:r w:rsidDel="00000000" w:rsidR="00000000" w:rsidRPr="00000000">
        <w:rPr>
          <w:rFonts w:ascii="Times New Roman" w:cs="Times New Roman" w:eastAsia="Times New Roman" w:hAnsi="Times New Roman"/>
          <w:color w:val="24292e"/>
          <w:sz w:val="24"/>
          <w:szCs w:val="24"/>
          <w:rtl w:val="0"/>
        </w:rPr>
        <w:t xml:space="preserve"> or another name if desired</w:t>
      </w:r>
    </w:p>
    <w:p w:rsidR="00000000" w:rsidDel="00000000" w:rsidP="00000000" w:rsidRDefault="00000000" w:rsidRPr="00000000" w14:paraId="000000CC">
      <w:pPr>
        <w:shd w:fill="ffffff" w:val="clear"/>
        <w:spacing w:after="240" w:before="60" w:line="276" w:lineRule="auto"/>
        <w:ind w:left="0" w:firstLine="0"/>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5943600" cy="5918200"/>
            <wp:effectExtent b="0" l="0" r="0" t="0"/>
            <wp:docPr id="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shd w:fill="ffffff" w:val="clear"/>
        <w:spacing w:after="0" w:afterAutospacing="0" w:before="6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Add your domain to the </w:t>
      </w:r>
      <w:r w:rsidDel="00000000" w:rsidR="00000000" w:rsidRPr="00000000">
        <w:rPr>
          <w:rFonts w:ascii="Times New Roman" w:cs="Times New Roman" w:eastAsia="Times New Roman" w:hAnsi="Times New Roman"/>
          <w:i w:val="1"/>
          <w:color w:val="24292e"/>
          <w:sz w:val="24"/>
          <w:szCs w:val="24"/>
          <w:rtl w:val="0"/>
        </w:rPr>
        <w:t xml:space="preserve">Authorized JavaScript Origins</w:t>
      </w:r>
      <w:r w:rsidDel="00000000" w:rsidR="00000000" w:rsidRPr="00000000">
        <w:rPr>
          <w:rFonts w:ascii="Times New Roman" w:cs="Times New Roman" w:eastAsia="Times New Roman" w:hAnsi="Times New Roman"/>
          <w:color w:val="24292e"/>
          <w:sz w:val="24"/>
          <w:szCs w:val="24"/>
          <w:rtl w:val="0"/>
        </w:rPr>
        <w:t xml:space="preserve"> and the </w:t>
      </w:r>
      <w:r w:rsidDel="00000000" w:rsidR="00000000" w:rsidRPr="00000000">
        <w:rPr>
          <w:rFonts w:ascii="Times New Roman" w:cs="Times New Roman" w:eastAsia="Times New Roman" w:hAnsi="Times New Roman"/>
          <w:i w:val="1"/>
          <w:color w:val="24292e"/>
          <w:sz w:val="24"/>
          <w:szCs w:val="24"/>
          <w:rtl w:val="0"/>
        </w:rPr>
        <w:t xml:space="preserve">Redirect URLs</w:t>
      </w:r>
    </w:p>
    <w:p w:rsidR="00000000" w:rsidDel="00000000" w:rsidP="00000000" w:rsidRDefault="00000000" w:rsidRPr="00000000" w14:paraId="000000CE">
      <w:pPr>
        <w:numPr>
          <w:ilvl w:val="1"/>
          <w:numId w:val="10"/>
        </w:numPr>
        <w:shd w:fill="ffffff" w:val="clear"/>
        <w:spacing w:after="0" w:afterAutospacing="0" w:before="0" w:beforeAutospacing="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If using the production deployment, use https, otherwise use http</w:t>
      </w:r>
    </w:p>
    <w:p w:rsidR="00000000" w:rsidDel="00000000" w:rsidP="00000000" w:rsidRDefault="00000000" w:rsidRPr="00000000" w14:paraId="000000CF">
      <w:pPr>
        <w:numPr>
          <w:ilvl w:val="0"/>
          <w:numId w:val="10"/>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Click </w:t>
      </w:r>
      <w:r w:rsidDel="00000000" w:rsidR="00000000" w:rsidRPr="00000000">
        <w:rPr>
          <w:rFonts w:ascii="Times New Roman" w:cs="Times New Roman" w:eastAsia="Times New Roman" w:hAnsi="Times New Roman"/>
          <w:i w:val="1"/>
          <w:color w:val="24292e"/>
          <w:sz w:val="24"/>
          <w:szCs w:val="24"/>
          <w:rtl w:val="0"/>
        </w:rPr>
        <w:t xml:space="preserve">Save</w:t>
      </w:r>
    </w:p>
    <w:p w:rsidR="00000000" w:rsidDel="00000000" w:rsidP="00000000" w:rsidRDefault="00000000" w:rsidRPr="00000000" w14:paraId="000000D0">
      <w:pPr>
        <w:numPr>
          <w:ilvl w:val="0"/>
          <w:numId w:val="13"/>
        </w:numPr>
        <w:shd w:fill="ffffff" w:val="clea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You will be given a pop-up dialog, copy the </w:t>
      </w:r>
      <w:r w:rsidDel="00000000" w:rsidR="00000000" w:rsidRPr="00000000">
        <w:rPr>
          <w:rFonts w:ascii="Times New Roman" w:cs="Times New Roman" w:eastAsia="Times New Roman" w:hAnsi="Times New Roman"/>
          <w:i w:val="1"/>
          <w:color w:val="24292e"/>
          <w:sz w:val="24"/>
          <w:szCs w:val="24"/>
          <w:rtl w:val="0"/>
        </w:rPr>
        <w:t xml:space="preserve">Client ID</w:t>
      </w:r>
    </w:p>
    <w:p w:rsidR="00000000" w:rsidDel="00000000" w:rsidP="00000000" w:rsidRDefault="00000000" w:rsidRPr="00000000" w14:paraId="000000D1">
      <w:pPr>
        <w:shd w:fill="ffffff" w:val="clear"/>
        <w:spacing w:line="276" w:lineRule="auto"/>
        <w:ind w:left="0" w:firstLine="0"/>
        <w:rPr>
          <w:rFonts w:ascii="Times New Roman" w:cs="Times New Roman" w:eastAsia="Times New Roman" w:hAnsi="Times New Roman"/>
          <w:i w:val="1"/>
          <w:color w:val="24292e"/>
          <w:sz w:val="24"/>
          <w:szCs w:val="24"/>
        </w:rPr>
      </w:pPr>
      <w:r w:rsidDel="00000000" w:rsidR="00000000" w:rsidRPr="00000000">
        <w:rPr>
          <w:rFonts w:ascii="Times New Roman" w:cs="Times New Roman" w:eastAsia="Times New Roman" w:hAnsi="Times New Roman"/>
          <w:i w:val="1"/>
          <w:color w:val="24292e"/>
          <w:sz w:val="24"/>
          <w:szCs w:val="24"/>
        </w:rPr>
        <w:drawing>
          <wp:inline distB="114300" distT="114300" distL="114300" distR="114300">
            <wp:extent cx="5943600" cy="3175000"/>
            <wp:effectExtent b="0" l="0" r="0" t="0"/>
            <wp:docPr id="1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9"/>
        </w:numPr>
        <w:shd w:fill="ffffff" w:val="clear"/>
        <w:spacing w:after="0" w:afterAutospacing="0" w:before="6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Open the project in an IDE</w:t>
      </w:r>
    </w:p>
    <w:p w:rsidR="00000000" w:rsidDel="00000000" w:rsidP="00000000" w:rsidRDefault="00000000" w:rsidRPr="00000000" w14:paraId="000000D3">
      <w:pPr>
        <w:numPr>
          <w:ilvl w:val="1"/>
          <w:numId w:val="9"/>
        </w:numPr>
        <w:shd w:fill="ffffff" w:val="clear"/>
        <w:spacing w:after="0" w:afterAutospacing="0" w:before="0" w:beforeAutospacing="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navigate to </w:t>
      </w:r>
      <w:hyperlink r:id="rId35">
        <w:r w:rsidDel="00000000" w:rsidR="00000000" w:rsidRPr="00000000">
          <w:rPr>
            <w:rFonts w:ascii="Times New Roman" w:cs="Times New Roman" w:eastAsia="Times New Roman" w:hAnsi="Times New Roman"/>
            <w:color w:val="0366d6"/>
            <w:sz w:val="24"/>
            <w:szCs w:val="24"/>
            <w:rtl w:val="0"/>
          </w:rPr>
          <w:t xml:space="preserve">Auth.js</w:t>
        </w:r>
      </w:hyperlink>
      <w:r w:rsidDel="00000000" w:rsidR="00000000" w:rsidRPr="00000000">
        <w:rPr>
          <w:rtl w:val="0"/>
        </w:rPr>
      </w:r>
    </w:p>
    <w:p w:rsidR="00000000" w:rsidDel="00000000" w:rsidP="00000000" w:rsidRDefault="00000000" w:rsidRPr="00000000" w14:paraId="000000D4">
      <w:pPr>
        <w:numPr>
          <w:ilvl w:val="2"/>
          <w:numId w:val="9"/>
        </w:numPr>
        <w:shd w:fill="ffffff" w:val="clear"/>
        <w:spacing w:after="0" w:afterAutospacing="0" w:before="0" w:beforeAutospacing="0" w:line="276" w:lineRule="auto"/>
        <w:ind w:left="2880" w:hanging="360"/>
        <w:rPr>
          <w:rFonts w:ascii="Courier New" w:cs="Courier New" w:eastAsia="Courier New" w:hAnsi="Courier New"/>
        </w:rPr>
      </w:pPr>
      <w:r w:rsidDel="00000000" w:rsidR="00000000" w:rsidRPr="00000000">
        <w:rPr>
          <w:rFonts w:ascii="Courier New" w:cs="Courier New" w:eastAsia="Courier New" w:hAnsi="Courier New"/>
          <w:color w:val="24292e"/>
          <w:sz w:val="20"/>
          <w:szCs w:val="20"/>
          <w:rtl w:val="0"/>
        </w:rPr>
        <w:t xml:space="preserve">src/frontend/src/vuex/modules/Auth.js</w:t>
      </w:r>
    </w:p>
    <w:p w:rsidR="00000000" w:rsidDel="00000000" w:rsidP="00000000" w:rsidRDefault="00000000" w:rsidRPr="00000000" w14:paraId="000000D5">
      <w:pPr>
        <w:numPr>
          <w:ilvl w:val="2"/>
          <w:numId w:val="9"/>
        </w:numPr>
        <w:shd w:fill="ffffff" w:val="clear"/>
        <w:spacing w:before="0" w:beforeAutospacing="0"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Edit the show line to include your Client ID</w:t>
      </w:r>
    </w:p>
    <w:p w:rsidR="00000000" w:rsidDel="00000000" w:rsidP="00000000" w:rsidRDefault="00000000" w:rsidRPr="00000000" w14:paraId="000000D6">
      <w:pPr>
        <w:shd w:fill="ffffff" w:val="clear"/>
        <w:spacing w:before="120" w:line="276" w:lineRule="auto"/>
        <w:ind w:left="0" w:firstLine="0"/>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2843213" cy="4501753"/>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843213" cy="450175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2"/>
          <w:numId w:val="9"/>
        </w:numPr>
        <w:shd w:fill="ffffff" w:val="clear"/>
        <w:spacing w:after="0" w:afterAutospacing="0" w:before="120"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navigate to (</w:t>
      </w:r>
      <w:r w:rsidDel="00000000" w:rsidR="00000000" w:rsidRPr="00000000">
        <w:rPr>
          <w:rFonts w:ascii="Courier New" w:cs="Courier New" w:eastAsia="Courier New" w:hAnsi="Courier New"/>
          <w:color w:val="24292e"/>
          <w:sz w:val="24"/>
          <w:szCs w:val="24"/>
          <w:rtl w:val="0"/>
        </w:rPr>
        <w:t xml:space="preserve">../src/backend/sptApp/auth.py</w:t>
      </w:r>
      <w:r w:rsidDel="00000000" w:rsidR="00000000" w:rsidRPr="00000000">
        <w:rPr>
          <w:rFonts w:ascii="Times New Roman" w:cs="Times New Roman" w:eastAsia="Times New Roman" w:hAnsi="Times New Roman"/>
          <w:color w:val="24292e"/>
          <w:sz w:val="24"/>
          <w:szCs w:val="24"/>
          <w:rtl w:val="0"/>
        </w:rPr>
        <w:t xml:space="preserve">)</w:t>
      </w:r>
    </w:p>
    <w:p w:rsidR="00000000" w:rsidDel="00000000" w:rsidP="00000000" w:rsidRDefault="00000000" w:rsidRPr="00000000" w14:paraId="000000D8">
      <w:pPr>
        <w:numPr>
          <w:ilvl w:val="3"/>
          <w:numId w:val="9"/>
        </w:numPr>
        <w:shd w:fill="ffffff" w:val="clear"/>
        <w:spacing w:before="0" w:beforeAutospacing="0" w:line="276" w:lineRule="auto"/>
        <w:ind w:left="360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Edit the SERVER_CLIENT_ID to also match your Client ID</w:t>
      </w:r>
    </w:p>
    <w:p w:rsidR="00000000" w:rsidDel="00000000" w:rsidP="00000000" w:rsidRDefault="00000000" w:rsidRPr="00000000" w14:paraId="000000D9">
      <w:pPr>
        <w:pStyle w:val="Heading2"/>
        <w:keepNext w:val="0"/>
        <w:keepLines w:val="0"/>
        <w:pBdr>
          <w:bottom w:color="eaecef" w:space="5" w:sz="6" w:val="single"/>
        </w:pBdr>
        <w:shd w:fill="ffffff" w:val="clear"/>
        <w:spacing w:after="240" w:line="276" w:lineRule="auto"/>
        <w:rPr>
          <w:rFonts w:ascii="Times New Roman" w:cs="Times New Roman" w:eastAsia="Times New Roman" w:hAnsi="Times New Roman"/>
          <w:i w:val="1"/>
          <w:color w:val="24292e"/>
          <w:sz w:val="24"/>
          <w:szCs w:val="24"/>
        </w:rPr>
      </w:pPr>
      <w:bookmarkStart w:colFirst="0" w:colLast="0" w:name="_d5xhh8srnkaz" w:id="20"/>
      <w:bookmarkEnd w:id="20"/>
      <w:r w:rsidDel="00000000" w:rsidR="00000000" w:rsidRPr="00000000">
        <w:rPr>
          <w:rFonts w:ascii="Times New Roman" w:cs="Times New Roman" w:eastAsia="Times New Roman" w:hAnsi="Times New Roman"/>
          <w:i w:val="1"/>
          <w:color w:val="24292e"/>
          <w:sz w:val="24"/>
          <w:szCs w:val="24"/>
          <w:rtl w:val="0"/>
        </w:rPr>
        <w:t xml:space="preserve">Development mode installation instructions</w:t>
      </w:r>
    </w:p>
    <w:p w:rsidR="00000000" w:rsidDel="00000000" w:rsidP="00000000" w:rsidRDefault="00000000" w:rsidRPr="00000000" w14:paraId="000000DA">
      <w:pPr>
        <w:numPr>
          <w:ilvl w:val="0"/>
          <w:numId w:val="15"/>
        </w:numPr>
        <w:shd w:fill="ffffff" w:val="clear"/>
        <w:spacing w:after="0" w:afterAutospacing="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To enable Google oauth locally in develop mode for sign-up and sign-in, add the following line to your </w:t>
      </w:r>
      <w:r w:rsidDel="00000000" w:rsidR="00000000" w:rsidRPr="00000000">
        <w:rPr>
          <w:rFonts w:ascii="Courier New" w:cs="Courier New" w:eastAsia="Courier New" w:hAnsi="Courier New"/>
          <w:color w:val="24292e"/>
          <w:sz w:val="24"/>
          <w:szCs w:val="24"/>
          <w:rtl w:val="0"/>
        </w:rPr>
        <w:t xml:space="preserve">/etc/hosts</w:t>
      </w:r>
      <w:r w:rsidDel="00000000" w:rsidR="00000000" w:rsidRPr="00000000">
        <w:rPr>
          <w:rFonts w:ascii="Times New Roman" w:cs="Times New Roman" w:eastAsia="Times New Roman" w:hAnsi="Times New Roman"/>
          <w:color w:val="24292e"/>
          <w:sz w:val="24"/>
          <w:szCs w:val="24"/>
          <w:rtl w:val="0"/>
        </w:rPr>
        <w:t xml:space="preserve"> file (on linux or mac) </w:t>
      </w:r>
      <w:r w:rsidDel="00000000" w:rsidR="00000000" w:rsidRPr="00000000">
        <w:rPr>
          <w:rFonts w:ascii="Courier New" w:cs="Courier New" w:eastAsia="Courier New" w:hAnsi="Courier New"/>
          <w:color w:val="24292e"/>
          <w:sz w:val="20"/>
          <w:szCs w:val="20"/>
          <w:rtl w:val="0"/>
        </w:rPr>
        <w:t xml:space="preserve">127.0.0.1 spt-acas.com</w:t>
      </w:r>
    </w:p>
    <w:p w:rsidR="00000000" w:rsidDel="00000000" w:rsidP="00000000" w:rsidRDefault="00000000" w:rsidRPr="00000000" w14:paraId="000000DB">
      <w:pPr>
        <w:numPr>
          <w:ilvl w:val="0"/>
          <w:numId w:val="15"/>
        </w:numPr>
        <w:shd w:fill="ffffff" w:val="clear"/>
        <w:spacing w:after="0" w:afterAutospacing="0" w:before="0" w:beforeAutospacing="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Navigate to </w:t>
      </w:r>
      <w:r w:rsidDel="00000000" w:rsidR="00000000" w:rsidRPr="00000000">
        <w:rPr>
          <w:rFonts w:ascii="Courier New" w:cs="Courier New" w:eastAsia="Courier New" w:hAnsi="Courier New"/>
          <w:color w:val="24292e"/>
          <w:sz w:val="24"/>
          <w:szCs w:val="24"/>
          <w:rtl w:val="0"/>
        </w:rPr>
        <w:t xml:space="preserve">src</w:t>
      </w:r>
      <w:r w:rsidDel="00000000" w:rsidR="00000000" w:rsidRPr="00000000">
        <w:rPr>
          <w:rFonts w:ascii="Times New Roman" w:cs="Times New Roman" w:eastAsia="Times New Roman" w:hAnsi="Times New Roman"/>
          <w:color w:val="24292e"/>
          <w:sz w:val="24"/>
          <w:szCs w:val="24"/>
          <w:rtl w:val="0"/>
        </w:rPr>
        <w:t xml:space="preserve"> and run </w:t>
      </w:r>
      <w:r w:rsidDel="00000000" w:rsidR="00000000" w:rsidRPr="00000000">
        <w:rPr>
          <w:rFonts w:ascii="Courier New" w:cs="Courier New" w:eastAsia="Courier New" w:hAnsi="Courier New"/>
          <w:color w:val="24292e"/>
          <w:sz w:val="20"/>
          <w:szCs w:val="20"/>
          <w:rtl w:val="0"/>
        </w:rPr>
        <w:t xml:space="preserve">docker-compose up</w:t>
      </w:r>
    </w:p>
    <w:p w:rsidR="00000000" w:rsidDel="00000000" w:rsidP="00000000" w:rsidRDefault="00000000" w:rsidRPr="00000000" w14:paraId="000000DC">
      <w:pPr>
        <w:numPr>
          <w:ilvl w:val="1"/>
          <w:numId w:val="15"/>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Note: you may have to use sudo when executing docker-compose commands</w:t>
      </w:r>
    </w:p>
    <w:p w:rsidR="00000000" w:rsidDel="00000000" w:rsidP="00000000" w:rsidRDefault="00000000" w:rsidRPr="00000000" w14:paraId="000000DD">
      <w:pPr>
        <w:numPr>
          <w:ilvl w:val="0"/>
          <w:numId w:val="15"/>
        </w:numPr>
        <w:shd w:fill="ffffff" w:val="clea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Load the debug users into the database. While docker-compose is up, execute the following command in another terminal:</w:t>
      </w:r>
    </w:p>
    <w:p w:rsidR="00000000" w:rsidDel="00000000" w:rsidP="00000000" w:rsidRDefault="00000000" w:rsidRPr="00000000" w14:paraId="000000DE">
      <w:pPr>
        <w:shd w:fill="ffffff" w:val="clear"/>
        <w:spacing w:after="240" w:line="276" w:lineRule="auto"/>
        <w:jc w:val="center"/>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docker </w:t>
      </w:r>
      <w:r w:rsidDel="00000000" w:rsidR="00000000" w:rsidRPr="00000000">
        <w:rPr>
          <w:rFonts w:ascii="Courier New" w:cs="Courier New" w:eastAsia="Courier New" w:hAnsi="Courier New"/>
          <w:color w:val="005cc5"/>
          <w:sz w:val="20"/>
          <w:szCs w:val="20"/>
          <w:rtl w:val="0"/>
        </w:rPr>
        <w:t xml:space="preserve">exec</w:t>
      </w:r>
      <w:r w:rsidDel="00000000" w:rsidR="00000000" w:rsidRPr="00000000">
        <w:rPr>
          <w:rFonts w:ascii="Courier New" w:cs="Courier New" w:eastAsia="Courier New" w:hAnsi="Courier New"/>
          <w:color w:val="24292e"/>
          <w:sz w:val="20"/>
          <w:szCs w:val="20"/>
          <w:rtl w:val="0"/>
        </w:rPr>
        <w:t xml:space="preserve"> backend python3 manage.py loaddata debug_users.json</w:t>
      </w:r>
    </w:p>
    <w:p w:rsidR="00000000" w:rsidDel="00000000" w:rsidP="00000000" w:rsidRDefault="00000000" w:rsidRPr="00000000" w14:paraId="000000DF">
      <w:pPr>
        <w:numPr>
          <w:ilvl w:val="0"/>
          <w:numId w:val="4"/>
        </w:numPr>
        <w:shd w:fill="ffffff" w:val="clea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Create an admin account with the following command:</w:t>
      </w:r>
    </w:p>
    <w:p w:rsidR="00000000" w:rsidDel="00000000" w:rsidP="00000000" w:rsidRDefault="00000000" w:rsidRPr="00000000" w14:paraId="000000E0">
      <w:pPr>
        <w:shd w:fill="ffffff" w:val="clear"/>
        <w:spacing w:after="240" w:line="276" w:lineRule="auto"/>
        <w:jc w:val="center"/>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docker </w:t>
      </w:r>
      <w:r w:rsidDel="00000000" w:rsidR="00000000" w:rsidRPr="00000000">
        <w:rPr>
          <w:rFonts w:ascii="Courier New" w:cs="Courier New" w:eastAsia="Courier New" w:hAnsi="Courier New"/>
          <w:color w:val="005cc5"/>
          <w:sz w:val="20"/>
          <w:szCs w:val="20"/>
          <w:rtl w:val="0"/>
        </w:rPr>
        <w:t xml:space="preserve">exec</w:t>
      </w:r>
      <w:r w:rsidDel="00000000" w:rsidR="00000000" w:rsidRPr="00000000">
        <w:rPr>
          <w:rFonts w:ascii="Courier New" w:cs="Courier New" w:eastAsia="Courier New" w:hAnsi="Courier New"/>
          <w:color w:val="24292e"/>
          <w:sz w:val="20"/>
          <w:szCs w:val="20"/>
          <w:rtl w:val="0"/>
        </w:rPr>
        <w:t xml:space="preserve"> -it backend python3 manage.py createsuperuser</w:t>
      </w:r>
    </w:p>
    <w:p w:rsidR="00000000" w:rsidDel="00000000" w:rsidP="00000000" w:rsidRDefault="00000000" w:rsidRPr="00000000" w14:paraId="000000E1">
      <w:pPr>
        <w:shd w:fill="ffffff" w:val="clear"/>
        <w:spacing w:after="240" w:line="276" w:lineRule="auto"/>
        <w:rPr>
          <w:rFonts w:ascii="Courier New" w:cs="Courier New" w:eastAsia="Courier New" w:hAnsi="Courier New"/>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The application is available at </w:t>
      </w:r>
      <w:r w:rsidDel="00000000" w:rsidR="00000000" w:rsidRPr="00000000">
        <w:rPr>
          <w:rFonts w:ascii="Courier New" w:cs="Courier New" w:eastAsia="Courier New" w:hAnsi="Courier New"/>
          <w:color w:val="24292e"/>
          <w:sz w:val="24"/>
          <w:szCs w:val="24"/>
          <w:rtl w:val="0"/>
        </w:rPr>
        <w:t xml:space="preserve">spt-acas.com:8080</w:t>
      </w:r>
      <w:r w:rsidDel="00000000" w:rsidR="00000000" w:rsidRPr="00000000">
        <w:rPr>
          <w:rFonts w:ascii="Times New Roman" w:cs="Times New Roman" w:eastAsia="Times New Roman" w:hAnsi="Times New Roman"/>
          <w:color w:val="24292e"/>
          <w:sz w:val="24"/>
          <w:szCs w:val="24"/>
          <w:rtl w:val="0"/>
        </w:rPr>
        <w:t xml:space="preserve">. The api is routed to </w:t>
      </w:r>
      <w:r w:rsidDel="00000000" w:rsidR="00000000" w:rsidRPr="00000000">
        <w:rPr>
          <w:rFonts w:ascii="Courier New" w:cs="Courier New" w:eastAsia="Courier New" w:hAnsi="Courier New"/>
          <w:color w:val="24292e"/>
          <w:sz w:val="24"/>
          <w:szCs w:val="24"/>
          <w:rtl w:val="0"/>
        </w:rPr>
        <w:t xml:space="preserve">spt-acas:8000</w:t>
      </w:r>
      <w:r w:rsidDel="00000000" w:rsidR="00000000" w:rsidRPr="00000000">
        <w:rPr>
          <w:rFonts w:ascii="Times New Roman" w:cs="Times New Roman" w:eastAsia="Times New Roman" w:hAnsi="Times New Roman"/>
          <w:color w:val="24292e"/>
          <w:sz w:val="24"/>
          <w:szCs w:val="24"/>
          <w:rtl w:val="0"/>
        </w:rPr>
        <w:t xml:space="preserve">. The django admin page is at </w:t>
      </w:r>
      <w:r w:rsidDel="00000000" w:rsidR="00000000" w:rsidRPr="00000000">
        <w:rPr>
          <w:rFonts w:ascii="Courier New" w:cs="Courier New" w:eastAsia="Courier New" w:hAnsi="Courier New"/>
          <w:color w:val="24292e"/>
          <w:sz w:val="24"/>
          <w:szCs w:val="24"/>
          <w:rtl w:val="0"/>
        </w:rPr>
        <w:t xml:space="preserve">spt-acas.com:8000/admin</w:t>
      </w:r>
    </w:p>
    <w:p w:rsidR="00000000" w:rsidDel="00000000" w:rsidP="00000000" w:rsidRDefault="00000000" w:rsidRPr="00000000" w14:paraId="000000E2">
      <w:pPr>
        <w:shd w:fill="ffffff" w:val="clear"/>
        <w:spacing w:after="240" w:line="276" w:lineRule="auto"/>
        <w:rPr>
          <w:rFonts w:ascii="Courier New" w:cs="Courier New" w:eastAsia="Courier New" w:hAnsi="Courier New"/>
          <w:color w:val="24292e"/>
          <w:sz w:val="20"/>
          <w:szCs w:val="20"/>
        </w:rPr>
      </w:pPr>
      <w:r w:rsidDel="00000000" w:rsidR="00000000" w:rsidRPr="00000000">
        <w:rPr>
          <w:rFonts w:ascii="Times New Roman" w:cs="Times New Roman" w:eastAsia="Times New Roman" w:hAnsi="Times New Roman"/>
          <w:color w:val="24292e"/>
          <w:sz w:val="24"/>
          <w:szCs w:val="24"/>
          <w:rtl w:val="0"/>
        </w:rPr>
        <w:t xml:space="preserve">The command </w:t>
      </w:r>
      <w:r w:rsidDel="00000000" w:rsidR="00000000" w:rsidRPr="00000000">
        <w:rPr>
          <w:rFonts w:ascii="Courier New" w:cs="Courier New" w:eastAsia="Courier New" w:hAnsi="Courier New"/>
          <w:color w:val="24292e"/>
          <w:sz w:val="20"/>
          <w:szCs w:val="20"/>
          <w:rtl w:val="0"/>
        </w:rPr>
        <w:t xml:space="preserve">docker-compose down</w:t>
      </w:r>
      <w:r w:rsidDel="00000000" w:rsidR="00000000" w:rsidRPr="00000000">
        <w:rPr>
          <w:rFonts w:ascii="Times New Roman" w:cs="Times New Roman" w:eastAsia="Times New Roman" w:hAnsi="Times New Roman"/>
          <w:color w:val="24292e"/>
          <w:sz w:val="24"/>
          <w:szCs w:val="24"/>
          <w:rtl w:val="0"/>
        </w:rPr>
        <w:t xml:space="preserve"> will stop the containers but not always delete the database. If you wish to delete the database, execute </w:t>
      </w:r>
      <w:r w:rsidDel="00000000" w:rsidR="00000000" w:rsidRPr="00000000">
        <w:rPr>
          <w:rFonts w:ascii="Courier New" w:cs="Courier New" w:eastAsia="Courier New" w:hAnsi="Courier New"/>
          <w:color w:val="24292e"/>
          <w:sz w:val="20"/>
          <w:szCs w:val="20"/>
          <w:rtl w:val="0"/>
        </w:rPr>
        <w:t xml:space="preserve">docker-compose down --volumes</w:t>
      </w:r>
    </w:p>
    <w:p w:rsidR="00000000" w:rsidDel="00000000" w:rsidP="00000000" w:rsidRDefault="00000000" w:rsidRPr="00000000" w14:paraId="000000E3">
      <w:pPr>
        <w:shd w:fill="ffffff" w:val="clear"/>
        <w:spacing w:after="240" w:line="276"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Note: Accessing the application from </w:t>
      </w:r>
      <w:r w:rsidDel="00000000" w:rsidR="00000000" w:rsidRPr="00000000">
        <w:rPr>
          <w:rFonts w:ascii="Courier New" w:cs="Courier New" w:eastAsia="Courier New" w:hAnsi="Courier New"/>
          <w:color w:val="24292e"/>
          <w:sz w:val="24"/>
          <w:szCs w:val="24"/>
          <w:rtl w:val="0"/>
        </w:rPr>
        <w:t xml:space="preserve">spt-acas.com</w:t>
      </w:r>
      <w:r w:rsidDel="00000000" w:rsidR="00000000" w:rsidRPr="00000000">
        <w:rPr>
          <w:rFonts w:ascii="Times New Roman" w:cs="Times New Roman" w:eastAsia="Times New Roman" w:hAnsi="Times New Roman"/>
          <w:color w:val="24292e"/>
          <w:sz w:val="24"/>
          <w:szCs w:val="24"/>
          <w:rtl w:val="0"/>
        </w:rPr>
        <w:t xml:space="preserve"> is done to allow oauth to work locally since Google oauth requires accessing the application from authorized top level domains. Accessing from spt-acas.com is not required for logging into the debug users. You can access the application from </w:t>
      </w:r>
      <w:r w:rsidDel="00000000" w:rsidR="00000000" w:rsidRPr="00000000">
        <w:rPr>
          <w:rFonts w:ascii="Courier New" w:cs="Courier New" w:eastAsia="Courier New" w:hAnsi="Courier New"/>
          <w:color w:val="24292e"/>
          <w:sz w:val="24"/>
          <w:szCs w:val="24"/>
          <w:rtl w:val="0"/>
        </w:rPr>
        <w:t xml:space="preserve">localhost:8080</w:t>
      </w:r>
      <w:r w:rsidDel="00000000" w:rsidR="00000000" w:rsidRPr="00000000">
        <w:rPr>
          <w:rFonts w:ascii="Times New Roman" w:cs="Times New Roman" w:eastAsia="Times New Roman" w:hAnsi="Times New Roman"/>
          <w:color w:val="24292e"/>
          <w:sz w:val="24"/>
          <w:szCs w:val="24"/>
          <w:rtl w:val="0"/>
        </w:rPr>
        <w:t xml:space="preserve">, but oauth will not work for regular sign in and account creation.</w:t>
      </w:r>
    </w:p>
    <w:p w:rsidR="00000000" w:rsidDel="00000000" w:rsidP="00000000" w:rsidRDefault="00000000" w:rsidRPr="00000000" w14:paraId="000000E4">
      <w:pPr>
        <w:pStyle w:val="Heading3"/>
        <w:keepNext w:val="0"/>
        <w:keepLines w:val="0"/>
        <w:shd w:fill="ffffff" w:val="clear"/>
        <w:spacing w:after="240" w:before="360" w:line="276" w:lineRule="auto"/>
        <w:ind w:left="-300" w:firstLine="300"/>
        <w:rPr>
          <w:rFonts w:ascii="Times New Roman" w:cs="Times New Roman" w:eastAsia="Times New Roman" w:hAnsi="Times New Roman"/>
          <w:i w:val="1"/>
          <w:color w:val="24292e"/>
          <w:sz w:val="24"/>
          <w:szCs w:val="24"/>
        </w:rPr>
      </w:pPr>
      <w:bookmarkStart w:colFirst="0" w:colLast="0" w:name="_q8rf2ynbw6tw" w:id="21"/>
      <w:bookmarkEnd w:id="21"/>
      <w:r w:rsidDel="00000000" w:rsidR="00000000" w:rsidRPr="00000000">
        <w:rPr>
          <w:rFonts w:ascii="Times New Roman" w:cs="Times New Roman" w:eastAsia="Times New Roman" w:hAnsi="Times New Roman"/>
          <w:i w:val="1"/>
          <w:color w:val="24292e"/>
          <w:sz w:val="24"/>
          <w:szCs w:val="24"/>
          <w:rtl w:val="0"/>
        </w:rPr>
        <w:t xml:space="preserve">Running tests</w:t>
      </w:r>
    </w:p>
    <w:p w:rsidR="00000000" w:rsidDel="00000000" w:rsidP="00000000" w:rsidRDefault="00000000" w:rsidRPr="00000000" w14:paraId="000000E5">
      <w:pPr>
        <w:shd w:fill="ffffff" w:val="clear"/>
        <w:spacing w:after="240" w:line="276"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Tests can be executed with the following commands inside the folder </w:t>
      </w:r>
      <w:r w:rsidDel="00000000" w:rsidR="00000000" w:rsidRPr="00000000">
        <w:rPr>
          <w:rFonts w:ascii="Courier New" w:cs="Courier New" w:eastAsia="Courier New" w:hAnsi="Courier New"/>
          <w:color w:val="24292e"/>
          <w:sz w:val="24"/>
          <w:szCs w:val="24"/>
          <w:rtl w:val="0"/>
        </w:rPr>
        <w:t xml:space="preserve">src</w:t>
      </w:r>
      <w:r w:rsidDel="00000000" w:rsidR="00000000" w:rsidRPr="00000000">
        <w:rPr>
          <w:rFonts w:ascii="Times New Roman" w:cs="Times New Roman" w:eastAsia="Times New Roman" w:hAnsi="Times New Roman"/>
          <w:color w:val="24292e"/>
          <w:sz w:val="24"/>
          <w:szCs w:val="24"/>
          <w:rtl w:val="0"/>
        </w:rPr>
        <w:t xml:space="preserve">:</w:t>
      </w:r>
    </w:p>
    <w:p w:rsidR="00000000" w:rsidDel="00000000" w:rsidP="00000000" w:rsidRDefault="00000000" w:rsidRPr="00000000" w14:paraId="000000E6">
      <w:pPr>
        <w:shd w:fill="ffffff" w:val="clear"/>
        <w:spacing w:after="240" w:line="276" w:lineRule="auto"/>
        <w:jc w:val="center"/>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./test-backend.sh</w:t>
      </w:r>
    </w:p>
    <w:p w:rsidR="00000000" w:rsidDel="00000000" w:rsidP="00000000" w:rsidRDefault="00000000" w:rsidRPr="00000000" w14:paraId="000000E7">
      <w:pPr>
        <w:shd w:fill="ffffff" w:val="clear"/>
        <w:spacing w:after="240" w:line="276" w:lineRule="auto"/>
        <w:jc w:val="center"/>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./test-frontend.sh</w:t>
      </w:r>
    </w:p>
    <w:p w:rsidR="00000000" w:rsidDel="00000000" w:rsidP="00000000" w:rsidRDefault="00000000" w:rsidRPr="00000000" w14:paraId="000000E8">
      <w:pPr>
        <w:shd w:fill="ffffff" w:val="clear"/>
        <w:spacing w:line="276"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You may need to add executable permission to execute these scripts: </w:t>
      </w:r>
      <w:r w:rsidDel="00000000" w:rsidR="00000000" w:rsidRPr="00000000">
        <w:rPr>
          <w:rFonts w:ascii="Courier New" w:cs="Courier New" w:eastAsia="Courier New" w:hAnsi="Courier New"/>
          <w:color w:val="24292e"/>
          <w:sz w:val="20"/>
          <w:szCs w:val="20"/>
          <w:rtl w:val="0"/>
        </w:rPr>
        <w:t xml:space="preserve">chmod +x *.sh</w:t>
      </w:r>
      <w:r w:rsidDel="00000000" w:rsidR="00000000" w:rsidRPr="00000000">
        <w:rPr>
          <w:rFonts w:ascii="Times New Roman" w:cs="Times New Roman" w:eastAsia="Times New Roman" w:hAnsi="Times New Roman"/>
          <w:color w:val="24292e"/>
          <w:sz w:val="24"/>
          <w:szCs w:val="24"/>
          <w:rtl w:val="0"/>
        </w:rPr>
        <w:t xml:space="preserve">. </w:t>
      </w:r>
      <w:r w:rsidDel="00000000" w:rsidR="00000000" w:rsidRPr="00000000">
        <w:rPr>
          <w:rFonts w:ascii="Times New Roman" w:cs="Times New Roman" w:eastAsia="Times New Roman" w:hAnsi="Times New Roman"/>
          <w:color w:val="24292e"/>
          <w:sz w:val="24"/>
          <w:szCs w:val="24"/>
          <w:rtl w:val="0"/>
        </w:rPr>
        <w:t xml:space="preserve">Note: The application must not be running before running tests.</w:t>
      </w:r>
    </w:p>
    <w:p w:rsidR="00000000" w:rsidDel="00000000" w:rsidP="00000000" w:rsidRDefault="00000000" w:rsidRPr="00000000" w14:paraId="000000E9">
      <w:pPr>
        <w:shd w:fill="ffffff" w:val="clear"/>
        <w:spacing w:line="276"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EA">
      <w:pPr>
        <w:pStyle w:val="Heading2"/>
        <w:keepNext w:val="0"/>
        <w:keepLines w:val="0"/>
        <w:pBdr>
          <w:bottom w:color="eaecef" w:space="5" w:sz="6" w:val="single"/>
        </w:pBdr>
        <w:shd w:fill="ffffff" w:val="clear"/>
        <w:spacing w:after="240" w:line="276" w:lineRule="auto"/>
        <w:rPr>
          <w:rFonts w:ascii="Times New Roman" w:cs="Times New Roman" w:eastAsia="Times New Roman" w:hAnsi="Times New Roman"/>
          <w:i w:val="1"/>
          <w:color w:val="24292e"/>
          <w:sz w:val="24"/>
          <w:szCs w:val="24"/>
        </w:rPr>
      </w:pPr>
      <w:bookmarkStart w:colFirst="0" w:colLast="0" w:name="_5kmsfqzduxwa" w:id="22"/>
      <w:bookmarkEnd w:id="22"/>
      <w:r w:rsidDel="00000000" w:rsidR="00000000" w:rsidRPr="00000000">
        <w:rPr>
          <w:rFonts w:ascii="Times New Roman" w:cs="Times New Roman" w:eastAsia="Times New Roman" w:hAnsi="Times New Roman"/>
          <w:i w:val="1"/>
          <w:color w:val="24292e"/>
          <w:sz w:val="24"/>
          <w:szCs w:val="24"/>
          <w:rtl w:val="0"/>
        </w:rPr>
        <w:t xml:space="preserve">Production installation instructions</w:t>
      </w:r>
    </w:p>
    <w:p w:rsidR="00000000" w:rsidDel="00000000" w:rsidP="00000000" w:rsidRDefault="00000000" w:rsidRPr="00000000" w14:paraId="000000EB">
      <w:pPr>
        <w:numPr>
          <w:ilvl w:val="0"/>
          <w:numId w:val="8"/>
        </w:numP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Note: The following commands must be ran on the production server itself which is accessible by a public domain on the internet</w:t>
      </w:r>
    </w:p>
    <w:p w:rsidR="00000000" w:rsidDel="00000000" w:rsidP="00000000" w:rsidRDefault="00000000" w:rsidRPr="00000000" w14:paraId="000000EC">
      <w:pPr>
        <w:numPr>
          <w:ilvl w:val="0"/>
          <w:numId w:val="8"/>
        </w:numP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Set DOMAIN in</w:t>
      </w:r>
      <w:r w:rsidDel="00000000" w:rsidR="00000000" w:rsidRPr="00000000">
        <w:rPr>
          <w:rFonts w:ascii="Courier New" w:cs="Courier New" w:eastAsia="Courier New" w:hAnsi="Courier New"/>
          <w:color w:val="24292e"/>
          <w:sz w:val="24"/>
          <w:szCs w:val="24"/>
          <w:rtl w:val="0"/>
        </w:rPr>
        <w:t xml:space="preserve"> src/config/deployment_vars</w:t>
      </w:r>
      <w:r w:rsidDel="00000000" w:rsidR="00000000" w:rsidRPr="00000000">
        <w:rPr>
          <w:rFonts w:ascii="Times New Roman" w:cs="Times New Roman" w:eastAsia="Times New Roman" w:hAnsi="Times New Roman"/>
          <w:color w:val="24292e"/>
          <w:sz w:val="24"/>
          <w:szCs w:val="24"/>
          <w:rtl w:val="0"/>
        </w:rPr>
        <w:t xml:space="preserve"> to the domain that you will be deploying on</w:t>
      </w:r>
    </w:p>
    <w:p w:rsidR="00000000" w:rsidDel="00000000" w:rsidP="00000000" w:rsidRDefault="00000000" w:rsidRPr="00000000" w14:paraId="000000ED">
      <w:pPr>
        <w:numPr>
          <w:ilvl w:val="0"/>
          <w:numId w:val="8"/>
        </w:numP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Setting the EMAIL variable will associate the certificates with your email, which is recommended by letsencrypt</w:t>
      </w:r>
    </w:p>
    <w:p w:rsidR="00000000" w:rsidDel="00000000" w:rsidP="00000000" w:rsidRDefault="00000000" w:rsidRPr="00000000" w14:paraId="000000EE">
      <w:pPr>
        <w:numPr>
          <w:ilvl w:val="0"/>
          <w:numId w:val="8"/>
        </w:numPr>
        <w:shd w:fill="ffffff" w:val="clear"/>
        <w:spacing w:before="0" w:beforeAutospacing="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Inside the src folder, give executable permissions to .sh files</w:t>
      </w:r>
    </w:p>
    <w:p w:rsidR="00000000" w:rsidDel="00000000" w:rsidP="00000000" w:rsidRDefault="00000000" w:rsidRPr="00000000" w14:paraId="000000EF">
      <w:pPr>
        <w:shd w:fill="ffffff" w:val="clear"/>
        <w:spacing w:before="60" w:line="276" w:lineRule="auto"/>
        <w:ind w:left="720" w:firstLine="0"/>
        <w:rPr>
          <w:rFonts w:ascii="Courier New" w:cs="Courier New" w:eastAsia="Courier New" w:hAnsi="Courier New"/>
          <w:color w:val="24292e"/>
          <w:sz w:val="20"/>
          <w:szCs w:val="20"/>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 </w:t>
      </w:r>
      <w:r w:rsidDel="00000000" w:rsidR="00000000" w:rsidRPr="00000000">
        <w:rPr>
          <w:rFonts w:ascii="Courier New" w:cs="Courier New" w:eastAsia="Courier New" w:hAnsi="Courier New"/>
          <w:color w:val="24292e"/>
          <w:sz w:val="20"/>
          <w:szCs w:val="20"/>
          <w:highlight w:val="white"/>
          <w:rtl w:val="0"/>
        </w:rPr>
        <w:t xml:space="preserve">chmod +x *.sh</w:t>
      </w:r>
    </w:p>
    <w:p w:rsidR="00000000" w:rsidDel="00000000" w:rsidP="00000000" w:rsidRDefault="00000000" w:rsidRPr="00000000" w14:paraId="000000F0">
      <w:pPr>
        <w:numPr>
          <w:ilvl w:val="0"/>
          <w:numId w:val="8"/>
        </w:numPr>
        <w:shd w:fill="ffffff" w:val="clear"/>
        <w:spacing w:before="6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Apply your configuration</w:t>
      </w:r>
    </w:p>
    <w:p w:rsidR="00000000" w:rsidDel="00000000" w:rsidP="00000000" w:rsidRDefault="00000000" w:rsidRPr="00000000" w14:paraId="000000F1">
      <w:pPr>
        <w:shd w:fill="ffffff" w:val="clear"/>
        <w:spacing w:before="60" w:line="276" w:lineRule="auto"/>
        <w:ind w:left="720" w:firstLine="0"/>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4"/>
          <w:szCs w:val="24"/>
          <w:rtl w:val="0"/>
        </w:rPr>
        <w:t xml:space="preserve"> </w:t>
      </w:r>
      <w:r w:rsidDel="00000000" w:rsidR="00000000" w:rsidRPr="00000000">
        <w:rPr>
          <w:rFonts w:ascii="Courier New" w:cs="Courier New" w:eastAsia="Courier New" w:hAnsi="Courier New"/>
          <w:color w:val="24292e"/>
          <w:sz w:val="20"/>
          <w:szCs w:val="20"/>
          <w:rtl w:val="0"/>
        </w:rPr>
        <w:t xml:space="preserve">./apply_deployment_vars.sh</w:t>
      </w:r>
    </w:p>
    <w:p w:rsidR="00000000" w:rsidDel="00000000" w:rsidP="00000000" w:rsidRDefault="00000000" w:rsidRPr="00000000" w14:paraId="000000F2">
      <w:pPr>
        <w:numPr>
          <w:ilvl w:val="0"/>
          <w:numId w:val="8"/>
        </w:numPr>
        <w:shd w:fill="ffffff" w:val="clear"/>
        <w:spacing w:before="6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Build the production files</w:t>
      </w:r>
    </w:p>
    <w:p w:rsidR="00000000" w:rsidDel="00000000" w:rsidP="00000000" w:rsidRDefault="00000000" w:rsidRPr="00000000" w14:paraId="000000F3">
      <w:pPr>
        <w:shd w:fill="ffffff" w:val="clear"/>
        <w:spacing w:before="60" w:line="276" w:lineRule="auto"/>
        <w:ind w:left="0" w:firstLine="720"/>
        <w:rPr>
          <w:rFonts w:ascii="Courier New" w:cs="Courier New" w:eastAsia="Courier New" w:hAnsi="Courier New"/>
          <w:color w:val="24292e"/>
          <w:sz w:val="20"/>
          <w:szCs w:val="20"/>
        </w:rPr>
      </w:pPr>
      <w:r w:rsidDel="00000000" w:rsidR="00000000" w:rsidRPr="00000000">
        <w:rPr>
          <w:rFonts w:ascii="Times New Roman" w:cs="Times New Roman" w:eastAsia="Times New Roman" w:hAnsi="Times New Roman"/>
          <w:color w:val="24292e"/>
          <w:sz w:val="24"/>
          <w:szCs w:val="24"/>
          <w:highlight w:val="white"/>
          <w:rtl w:val="0"/>
        </w:rPr>
        <w:t xml:space="preserve"> </w:t>
      </w:r>
      <w:r w:rsidDel="00000000" w:rsidR="00000000" w:rsidRPr="00000000">
        <w:rPr>
          <w:rFonts w:ascii="Courier New" w:cs="Courier New" w:eastAsia="Courier New" w:hAnsi="Courier New"/>
          <w:color w:val="24292e"/>
          <w:sz w:val="20"/>
          <w:szCs w:val="20"/>
          <w:highlight w:val="white"/>
          <w:rtl w:val="0"/>
        </w:rPr>
        <w:t xml:space="preserve">d</w:t>
      </w:r>
      <w:r w:rsidDel="00000000" w:rsidR="00000000" w:rsidRPr="00000000">
        <w:rPr>
          <w:rFonts w:ascii="Courier New" w:cs="Courier New" w:eastAsia="Courier New" w:hAnsi="Courier New"/>
          <w:color w:val="24292e"/>
          <w:sz w:val="20"/>
          <w:szCs w:val="20"/>
          <w:rtl w:val="0"/>
        </w:rPr>
        <w:t xml:space="preserve">ocker-compose -f docker-compose.prod.yml build</w:t>
      </w:r>
    </w:p>
    <w:p w:rsidR="00000000" w:rsidDel="00000000" w:rsidP="00000000" w:rsidRDefault="00000000" w:rsidRPr="00000000" w14:paraId="000000F4">
      <w:pPr>
        <w:numPr>
          <w:ilvl w:val="0"/>
          <w:numId w:val="8"/>
        </w:numPr>
        <w:shd w:fill="ffffff" w:val="clear"/>
        <w:spacing w:before="6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If you wish to apply a different configuration, you must first run</w:t>
      </w:r>
    </w:p>
    <w:p w:rsidR="00000000" w:rsidDel="00000000" w:rsidP="00000000" w:rsidRDefault="00000000" w:rsidRPr="00000000" w14:paraId="000000F5">
      <w:pPr>
        <w:shd w:fill="ffffff" w:val="clear"/>
        <w:spacing w:before="60" w:line="276" w:lineRule="auto"/>
        <w:ind w:left="720" w:firstLine="0"/>
        <w:rPr>
          <w:rFonts w:ascii="Courier New" w:cs="Courier New" w:eastAsia="Courier New" w:hAnsi="Courier New"/>
          <w:color w:val="24292e"/>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 </w:t>
      </w:r>
      <w:r w:rsidDel="00000000" w:rsidR="00000000" w:rsidRPr="00000000">
        <w:rPr>
          <w:rFonts w:ascii="Courier New" w:cs="Courier New" w:eastAsia="Courier New" w:hAnsi="Courier New"/>
          <w:color w:val="24292e"/>
          <w:sz w:val="20"/>
          <w:szCs w:val="20"/>
          <w:rtl w:val="0"/>
        </w:rPr>
        <w:t xml:space="preserve">./reset_deployment_vars.sh</w:t>
      </w:r>
      <w:r w:rsidDel="00000000" w:rsidR="00000000" w:rsidRPr="00000000">
        <w:rPr>
          <w:rFonts w:ascii="Courier New" w:cs="Courier New" w:eastAsia="Courier New" w:hAnsi="Courier New"/>
          <w:color w:val="24292e"/>
          <w:sz w:val="24"/>
          <w:szCs w:val="24"/>
          <w:rtl w:val="0"/>
        </w:rPr>
        <w:t xml:space="preserve"> </w:t>
      </w:r>
    </w:p>
    <w:p w:rsidR="00000000" w:rsidDel="00000000" w:rsidP="00000000" w:rsidRDefault="00000000" w:rsidRPr="00000000" w14:paraId="000000F6">
      <w:pPr>
        <w:shd w:fill="ffffff" w:val="clear"/>
        <w:spacing w:before="60" w:line="276" w:lineRule="auto"/>
        <w:ind w:left="72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before applying the new configuration. The build will need to be ran again.</w:t>
      </w:r>
    </w:p>
    <w:p w:rsidR="00000000" w:rsidDel="00000000" w:rsidP="00000000" w:rsidRDefault="00000000" w:rsidRPr="00000000" w14:paraId="000000F7">
      <w:pPr>
        <w:numPr>
          <w:ilvl w:val="1"/>
          <w:numId w:val="8"/>
        </w:numPr>
        <w:shd w:fill="ffffff" w:val="clear"/>
        <w:spacing w:after="0" w:afterAutospacing="0" w:before="60" w:line="276" w:lineRule="auto"/>
        <w:ind w:left="1440" w:hanging="360"/>
      </w:pPr>
      <w:r w:rsidDel="00000000" w:rsidR="00000000" w:rsidRPr="00000000">
        <w:rPr>
          <w:rFonts w:ascii="Times New Roman" w:cs="Times New Roman" w:eastAsia="Times New Roman" w:hAnsi="Times New Roman"/>
          <w:color w:val="24292e"/>
          <w:sz w:val="24"/>
          <w:szCs w:val="24"/>
          <w:rtl w:val="0"/>
        </w:rPr>
        <w:t xml:space="preserve">Optionally, you can reset the files with </w:t>
      </w:r>
      <w:r w:rsidDel="00000000" w:rsidR="00000000" w:rsidRPr="00000000">
        <w:rPr>
          <w:rFonts w:ascii="Courier New" w:cs="Courier New" w:eastAsia="Courier New" w:hAnsi="Courier New"/>
          <w:color w:val="24292e"/>
          <w:sz w:val="20"/>
          <w:szCs w:val="20"/>
          <w:rtl w:val="0"/>
        </w:rPr>
        <w:t xml:space="preserve">git checkout *</w:t>
      </w:r>
      <w:r w:rsidDel="00000000" w:rsidR="00000000" w:rsidRPr="00000000">
        <w:rPr>
          <w:rFonts w:ascii="Times New Roman" w:cs="Times New Roman" w:eastAsia="Times New Roman" w:hAnsi="Times New Roman"/>
          <w:color w:val="24292e"/>
          <w:sz w:val="24"/>
          <w:szCs w:val="24"/>
          <w:rtl w:val="0"/>
        </w:rPr>
        <w:t xml:space="preserve">. Warning: This will lose all local changes to the src files.</w:t>
      </w:r>
    </w:p>
    <w:p w:rsidR="00000000" w:rsidDel="00000000" w:rsidP="00000000" w:rsidRDefault="00000000" w:rsidRPr="00000000" w14:paraId="000000F8">
      <w:pPr>
        <w:numPr>
          <w:ilvl w:val="0"/>
          <w:numId w:val="8"/>
        </w:numPr>
        <w:shd w:fill="ffffff" w:val="clear"/>
        <w:spacing w:before="0" w:beforeAutospacing="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Collect certificates</w:t>
      </w:r>
    </w:p>
    <w:p w:rsidR="00000000" w:rsidDel="00000000" w:rsidP="00000000" w:rsidRDefault="00000000" w:rsidRPr="00000000" w14:paraId="000000F9">
      <w:pPr>
        <w:shd w:fill="ffffff" w:val="clear"/>
        <w:spacing w:before="60" w:line="276" w:lineRule="auto"/>
        <w:ind w:left="720" w:firstLine="0"/>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sudo ./init-letsencrypt.sh</w:t>
      </w:r>
    </w:p>
    <w:p w:rsidR="00000000" w:rsidDel="00000000" w:rsidP="00000000" w:rsidRDefault="00000000" w:rsidRPr="00000000" w14:paraId="000000FA">
      <w:pPr>
        <w:numPr>
          <w:ilvl w:val="1"/>
          <w:numId w:val="8"/>
        </w:numPr>
        <w:shd w:fill="ffffff" w:val="clear"/>
        <w:spacing w:after="0" w:afterAutospacing="0" w:before="6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IMPORTANT: You must execute this command on a public server accessible at the domain specified in </w:t>
      </w:r>
      <w:r w:rsidDel="00000000" w:rsidR="00000000" w:rsidRPr="00000000">
        <w:rPr>
          <w:rFonts w:ascii="Courier New" w:cs="Courier New" w:eastAsia="Courier New" w:hAnsi="Courier New"/>
          <w:color w:val="24292e"/>
          <w:sz w:val="24"/>
          <w:szCs w:val="24"/>
          <w:rtl w:val="0"/>
        </w:rPr>
        <w:t xml:space="preserve">/src/config/deployment_vars</w:t>
      </w:r>
    </w:p>
    <w:p w:rsidR="00000000" w:rsidDel="00000000" w:rsidP="00000000" w:rsidRDefault="00000000" w:rsidRPr="00000000" w14:paraId="000000FB">
      <w:pPr>
        <w:numPr>
          <w:ilvl w:val="1"/>
          <w:numId w:val="8"/>
        </w:numPr>
        <w:shd w:fill="ffffff" w:val="clear"/>
        <w:spacing w:after="0" w:afterAutospacing="0" w:before="0" w:beforeAutospacing="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Port 80 must be open and not in use by another program</w:t>
      </w:r>
    </w:p>
    <w:p w:rsidR="00000000" w:rsidDel="00000000" w:rsidP="00000000" w:rsidRDefault="00000000" w:rsidRPr="00000000" w14:paraId="000000FC">
      <w:pPr>
        <w:numPr>
          <w:ilvl w:val="0"/>
          <w:numId w:val="8"/>
        </w:numPr>
        <w:shd w:fill="ffffff" w:val="clear"/>
        <w:spacing w:before="0" w:beforeAutospacing="0" w:line="276" w:lineRule="auto"/>
        <w:ind w:left="720" w:hanging="360"/>
      </w:pPr>
      <w:r w:rsidDel="00000000" w:rsidR="00000000" w:rsidRPr="00000000">
        <w:rPr>
          <w:rFonts w:ascii="Times New Roman" w:cs="Times New Roman" w:eastAsia="Times New Roman" w:hAnsi="Times New Roman"/>
          <w:color w:val="24292e"/>
          <w:sz w:val="24"/>
          <w:szCs w:val="24"/>
          <w:rtl w:val="0"/>
        </w:rPr>
        <w:t xml:space="preserve">Start the server</w:t>
      </w:r>
    </w:p>
    <w:p w:rsidR="00000000" w:rsidDel="00000000" w:rsidP="00000000" w:rsidRDefault="00000000" w:rsidRPr="00000000" w14:paraId="000000FD">
      <w:pPr>
        <w:shd w:fill="ffffff" w:val="clear"/>
        <w:spacing w:before="60" w:line="276" w:lineRule="auto"/>
        <w:ind w:left="720" w:firstLine="0"/>
        <w:rPr>
          <w:rFonts w:ascii="Courier New" w:cs="Courier New" w:eastAsia="Courier New" w:hAnsi="Courier New"/>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 </w:t>
      </w:r>
      <w:r w:rsidDel="00000000" w:rsidR="00000000" w:rsidRPr="00000000">
        <w:rPr>
          <w:rFonts w:ascii="Courier New" w:cs="Courier New" w:eastAsia="Courier New" w:hAnsi="Courier New"/>
          <w:color w:val="24292e"/>
          <w:sz w:val="20"/>
          <w:szCs w:val="20"/>
          <w:rtl w:val="0"/>
        </w:rPr>
        <w:t xml:space="preserve">docker-compose -f docker-compose.prod.yml up</w:t>
      </w: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Style w:val="Heading3"/>
        <w:spacing w:line="480" w:lineRule="auto"/>
        <w:rPr>
          <w:b w:val="1"/>
          <w:color w:val="000000"/>
          <w:u w:val="single"/>
        </w:rPr>
      </w:pPr>
      <w:bookmarkStart w:colFirst="0" w:colLast="0" w:name="_3dmfnv2z6t5x" w:id="23"/>
      <w:bookmarkEnd w:id="23"/>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spacing w:line="480" w:lineRule="auto"/>
        <w:rPr>
          <w:rFonts w:ascii="Times New Roman" w:cs="Times New Roman" w:eastAsia="Times New Roman" w:hAnsi="Times New Roman"/>
          <w:sz w:val="24"/>
          <w:szCs w:val="24"/>
        </w:rPr>
      </w:pPr>
      <w:bookmarkStart w:colFirst="0" w:colLast="0" w:name="_ilhz6ubq7pk8" w:id="24"/>
      <w:bookmarkEnd w:id="24"/>
      <w:r w:rsidDel="00000000" w:rsidR="00000000" w:rsidRPr="00000000">
        <w:rPr>
          <w:b w:val="1"/>
          <w:color w:val="000000"/>
          <w:u w:val="single"/>
          <w:rtl w:val="0"/>
        </w:rPr>
        <w:t xml:space="preserve">4. Results</w:t>
      </w:r>
      <w:r w:rsidDel="00000000" w:rsidR="00000000" w:rsidRPr="00000000">
        <w:rPr>
          <w:rtl w:val="0"/>
        </w:rPr>
      </w:r>
    </w:p>
    <w:p w:rsidR="00000000" w:rsidDel="00000000" w:rsidP="00000000" w:rsidRDefault="00000000" w:rsidRPr="00000000" w14:paraId="0000010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Performance Tracker solves many of the problems that our client was facing. It now allows professors to create and administer automatically graded quizzes with multiple-choice and Parson’s problem questions, along with manually graded quizzes with free-response and coding questions. In addition, the </w:t>
      </w:r>
      <w:ins w:author="Ryan Kann" w:id="3" w:date="2020-03-31T00:37:20Z">
        <w:r w:rsidDel="00000000" w:rsidR="00000000" w:rsidRPr="00000000">
          <w:rPr>
            <w:rFonts w:ascii="Times New Roman" w:cs="Times New Roman" w:eastAsia="Times New Roman" w:hAnsi="Times New Roman"/>
            <w:sz w:val="24"/>
            <w:szCs w:val="24"/>
            <w:rtl w:val="0"/>
          </w:rPr>
          <w:t xml:space="preserve">previous team’s system</w:t>
        </w:r>
      </w:ins>
      <w:del w:author="Ryan Kann" w:id="3" w:date="2020-03-31T00:37:20Z">
        <w:r w:rsidDel="00000000" w:rsidR="00000000" w:rsidRPr="00000000">
          <w:rPr>
            <w:rFonts w:ascii="Times New Roman" w:cs="Times New Roman" w:eastAsia="Times New Roman" w:hAnsi="Times New Roman"/>
            <w:sz w:val="24"/>
            <w:szCs w:val="24"/>
            <w:rtl w:val="0"/>
          </w:rPr>
          <w:delText xml:space="preserve">system previously</w:delText>
        </w:r>
      </w:del>
      <w:r w:rsidDel="00000000" w:rsidR="00000000" w:rsidRPr="00000000">
        <w:rPr>
          <w:rFonts w:ascii="Times New Roman" w:cs="Times New Roman" w:eastAsia="Times New Roman" w:hAnsi="Times New Roman"/>
          <w:sz w:val="24"/>
          <w:szCs w:val="24"/>
          <w:rtl w:val="0"/>
        </w:rPr>
        <w:t xml:space="preserve"> had API endpoints linking to the backend that were not secure. This meant that anyone who knew the proper secret URL extensions could access the backend, including student grades. These endpoints have been fixed, requiring proper authentication to access now. Professors can now designate teaching assistants that can access and modify student grades, manually grade and regrade quizzes, and help with setting up course topic nodes.</w:t>
      </w:r>
    </w:p>
    <w:p w:rsidR="00000000" w:rsidDel="00000000" w:rsidP="00000000" w:rsidRDefault="00000000" w:rsidRPr="00000000" w14:paraId="0000010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has discussed a testing date with the customer and plan to test our system with him in early April 2020. We will use this to test each feature and collect more feedback from the customer.</w:t>
      </w:r>
    </w:p>
    <w:p w:rsidR="00000000" w:rsidDel="00000000" w:rsidP="00000000" w:rsidRDefault="00000000" w:rsidRPr="00000000" w14:paraId="0000010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stakeholders will use the system in a very similar way to the customer. Because the system is made for professors to assist in organizing a course’s topics and resources, most other stakeholders using the system will also be professors. They will be able to create courses, add students to them, control the topics and flow of the nodes throughout topics, designate teaching assistants, and administer quizzes.</w:t>
      </w:r>
    </w:p>
    <w:p w:rsidR="00000000" w:rsidDel="00000000" w:rsidP="00000000" w:rsidRDefault="00000000" w:rsidRPr="00000000" w14:paraId="00000104">
      <w:pPr>
        <w:pStyle w:val="Heading3"/>
        <w:spacing w:line="480" w:lineRule="auto"/>
        <w:rPr>
          <w:b w:val="1"/>
          <w:color w:val="000000"/>
          <w:u w:val="single"/>
        </w:rPr>
      </w:pPr>
      <w:bookmarkStart w:colFirst="0" w:colLast="0" w:name="_3whwml4" w:id="25"/>
      <w:bookmarkEnd w:id="25"/>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spacing w:line="480" w:lineRule="auto"/>
        <w:rPr>
          <w:b w:val="1"/>
          <w:color w:val="000000"/>
          <w:u w:val="single"/>
        </w:rPr>
      </w:pPr>
      <w:bookmarkStart w:colFirst="0" w:colLast="0" w:name="_kd12zeq7tq3u" w:id="26"/>
      <w:bookmarkEnd w:id="26"/>
      <w:r w:rsidDel="00000000" w:rsidR="00000000" w:rsidRPr="00000000">
        <w:rPr>
          <w:rtl w:val="0"/>
        </w:rPr>
      </w:r>
    </w:p>
    <w:p w:rsidR="00000000" w:rsidDel="00000000" w:rsidP="00000000" w:rsidRDefault="00000000" w:rsidRPr="00000000" w14:paraId="00000106">
      <w:pPr>
        <w:pStyle w:val="Heading3"/>
        <w:spacing w:line="480" w:lineRule="auto"/>
        <w:rPr>
          <w:rFonts w:ascii="Times New Roman" w:cs="Times New Roman" w:eastAsia="Times New Roman" w:hAnsi="Times New Roman"/>
          <w:sz w:val="24"/>
          <w:szCs w:val="24"/>
        </w:rPr>
      </w:pPr>
      <w:bookmarkStart w:colFirst="0" w:colLast="0" w:name="_dv4qgqqbldcx" w:id="27"/>
      <w:bookmarkEnd w:id="27"/>
      <w:r w:rsidDel="00000000" w:rsidR="00000000" w:rsidRPr="00000000">
        <w:rPr>
          <w:b w:val="1"/>
          <w:color w:val="000000"/>
          <w:u w:val="single"/>
          <w:rtl w:val="0"/>
        </w:rPr>
        <w:t xml:space="preserve">5. Conclusions</w:t>
      </w: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its most distilled, the problem which our application seeks to solve is a need for an application through which a Professor can structure a decentralized teaching experience with a directed, acyclical graph of learning topics. </w:t>
      </w:r>
      <w:ins w:author="Ryan Kann" w:id="4" w:date="2020-03-31T00:39:11Z">
        <w:r w:rsidDel="00000000" w:rsidR="00000000" w:rsidRPr="00000000">
          <w:rPr>
            <w:rFonts w:ascii="Times New Roman" w:cs="Times New Roman" w:eastAsia="Times New Roman" w:hAnsi="Times New Roman"/>
            <w:sz w:val="24"/>
            <w:szCs w:val="24"/>
            <w:rtl w:val="0"/>
          </w:rPr>
          <w:t xml:space="preserve">O</w:t>
        </w:r>
      </w:ins>
      <w:del w:author="Ryan Kann" w:id="4" w:date="2020-03-31T00:39:11Z">
        <w:r w:rsidDel="00000000" w:rsidR="00000000" w:rsidRPr="00000000">
          <w:rPr>
            <w:rFonts w:ascii="Times New Roman" w:cs="Times New Roman" w:eastAsia="Times New Roman" w:hAnsi="Times New Roman"/>
            <w:sz w:val="24"/>
            <w:szCs w:val="24"/>
            <w:rtl w:val="0"/>
          </w:rPr>
          <w:delText xml:space="preserve">At its core, o</w:delText>
        </w:r>
      </w:del>
      <w:r w:rsidDel="00000000" w:rsidR="00000000" w:rsidRPr="00000000">
        <w:rPr>
          <w:rFonts w:ascii="Times New Roman" w:cs="Times New Roman" w:eastAsia="Times New Roman" w:hAnsi="Times New Roman"/>
          <w:sz w:val="24"/>
          <w:szCs w:val="24"/>
          <w:rtl w:val="0"/>
        </w:rPr>
        <w:t xml:space="preserve">ur application not only meets that need, but also exceeds it with the potential for high performance at scale and high potential for adaptation to future needs.</w:t>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developing this application, we encountered a number of other problems, especially regarding how best to handle a new codebase and a lack of experience developing with a new framework. Throughout our development experience, we have not only adapted to and overcome these unique challenges, but we have continued to output a usable and modular product, meeting a standard which exceeds those of the former codebase, especially with regards to security. The team has learned various means by which to overcome the issues of unforeseen problems and learning curves, and we have leveraged thoughtful work distribution, regular check-in meetings (both in-person and remote), and small levels of specialization within the group to intelligently continue to move forward. </w:t>
      </w:r>
    </w:p>
    <w:p w:rsidR="00000000" w:rsidDel="00000000" w:rsidP="00000000" w:rsidRDefault="00000000" w:rsidRPr="00000000" w14:paraId="00000109">
      <w:pPr>
        <w:pStyle w:val="Heading3"/>
        <w:spacing w:line="480" w:lineRule="auto"/>
        <w:rPr>
          <w:b w:val="1"/>
          <w:color w:val="000000"/>
          <w:u w:val="single"/>
        </w:rPr>
      </w:pPr>
      <w:bookmarkStart w:colFirst="0" w:colLast="0" w:name="_2bn6wsx" w:id="28"/>
      <w:bookmarkEnd w:id="28"/>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3"/>
        <w:spacing w:line="480" w:lineRule="auto"/>
        <w:rPr>
          <w:rFonts w:ascii="Times New Roman" w:cs="Times New Roman" w:eastAsia="Times New Roman" w:hAnsi="Times New Roman"/>
          <w:sz w:val="24"/>
          <w:szCs w:val="24"/>
        </w:rPr>
      </w:pPr>
      <w:bookmarkStart w:colFirst="0" w:colLast="0" w:name="_kt5m7oldlpzc" w:id="29"/>
      <w:bookmarkEnd w:id="29"/>
      <w:r w:rsidDel="00000000" w:rsidR="00000000" w:rsidRPr="00000000">
        <w:rPr>
          <w:b w:val="1"/>
          <w:color w:val="000000"/>
          <w:u w:val="single"/>
          <w:rtl w:val="0"/>
        </w:rPr>
        <w:t xml:space="preserve">6. Future Work</w:t>
      </w:r>
      <w:r w:rsidDel="00000000" w:rsidR="00000000" w:rsidRPr="00000000">
        <w:rPr>
          <w:rtl w:val="0"/>
        </w:rPr>
      </w:r>
    </w:p>
    <w:p w:rsidR="00000000" w:rsidDel="00000000" w:rsidP="00000000" w:rsidRDefault="00000000" w:rsidRPr="00000000" w14:paraId="0000010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most immediate need, we seek to test out the new system as quickly as possible, in case there are minor flaws in the design or grading process. Additionally, this application sets a foundation for more pedagogical research regarding ways in which the decentralized learning experience can be helpful. With a modular and scalable application such as this, we can investigate which types of subjects are most viable and which types of students are most advantaged in this system. An application like this also allows for research into which teaching methods and styles are most suitable to a decentralized educational experience, which may assist professors in structuring their classes in the future.</w:t>
      </w:r>
    </w:p>
    <w:p w:rsidR="00000000" w:rsidDel="00000000" w:rsidP="00000000" w:rsidRDefault="00000000" w:rsidRPr="00000000" w14:paraId="0000010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has always been designed with improvement and modularity in mind. As a result, future work could also include more simplified efforts, such as expanding the list of features within the application, improving the user interface, and developing a well-documented API such that other researchers can easily modify and use the code which we have written.</w:t>
      </w:r>
    </w:p>
    <w:p w:rsidR="00000000" w:rsidDel="00000000" w:rsidP="00000000" w:rsidRDefault="00000000" w:rsidRPr="00000000" w14:paraId="0000010D">
      <w:pPr>
        <w:spacing w:line="480" w:lineRule="auto"/>
        <w:rPr>
          <w:b w:val="1"/>
          <w:color w:val="000000"/>
          <w:u w:val="single"/>
        </w:rPr>
      </w:pPr>
      <w:r w:rsidDel="00000000" w:rsidR="00000000" w:rsidRPr="00000000">
        <w:rPr>
          <w:rFonts w:ascii="Times New Roman" w:cs="Times New Roman" w:eastAsia="Times New Roman" w:hAnsi="Times New Roman"/>
          <w:sz w:val="24"/>
          <w:szCs w:val="24"/>
          <w:rtl w:val="0"/>
        </w:rPr>
        <w:tab/>
        <w:t xml:space="preserve">This document might also serve as a piece of research regarding how best to handle larger amounts of turnover in continuous development of a project. In our particular case, each member of the development team had left, and a completely new docket of workers began to learn about and dissect the code base. It’s possible that such a phenomenon happens in the industry as well, and by noting the particular struggles that we as a team faced, we can learn how to lighten the burden on future teams.</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spacing w:line="480" w:lineRule="auto"/>
        <w:rPr>
          <w:rFonts w:ascii="Times New Roman" w:cs="Times New Roman" w:eastAsia="Times New Roman" w:hAnsi="Times New Roman"/>
        </w:rPr>
      </w:pPr>
      <w:bookmarkStart w:colFirst="0" w:colLast="0" w:name="_ehg0bousmhu0" w:id="30"/>
      <w:bookmarkEnd w:id="30"/>
      <w:r w:rsidDel="00000000" w:rsidR="00000000" w:rsidRPr="00000000">
        <w:rPr>
          <w:b w:val="1"/>
          <w:color w:val="000000"/>
          <w:u w:val="single"/>
          <w:rtl w:val="0"/>
        </w:rPr>
        <w:t xml:space="preserve">7. References</w:t>
      </w:r>
      <w:r w:rsidDel="00000000" w:rsidR="00000000" w:rsidRPr="00000000">
        <w:rPr>
          <w:rtl w:val="0"/>
        </w:rPr>
      </w:r>
    </w:p>
    <w:p w:rsidR="00000000" w:rsidDel="00000000" w:rsidP="00000000" w:rsidRDefault="00000000" w:rsidRPr="00000000" w14:paraId="0000010F">
      <w:pPr>
        <w:spacing w:line="240" w:lineRule="auto"/>
        <w:rPr/>
      </w:pPr>
      <w:r w:rsidDel="00000000" w:rsidR="00000000" w:rsidRPr="00000000">
        <w:rPr>
          <w:rtl w:val="0"/>
        </w:rPr>
        <w:t xml:space="preserve">Cite all ideas, concepts, text, data that are not your own</w:t>
      </w:r>
    </w:p>
    <w:p w:rsidR="00000000" w:rsidDel="00000000" w:rsidP="00000000" w:rsidRDefault="00000000" w:rsidRPr="00000000" w14:paraId="00000110">
      <w:pPr>
        <w:spacing w:line="240" w:lineRule="auto"/>
        <w:rPr/>
      </w:pPr>
      <w:r w:rsidDel="00000000" w:rsidR="00000000" w:rsidRPr="00000000">
        <w:rPr>
          <w:rtl w:val="0"/>
        </w:rPr>
        <w:t xml:space="preserve">All references cited in the text must be listed</w:t>
      </w:r>
    </w:p>
    <w:p w:rsidR="00000000" w:rsidDel="00000000" w:rsidP="00000000" w:rsidRDefault="00000000" w:rsidRPr="00000000" w14:paraId="00000111">
      <w:pPr>
        <w:spacing w:line="240" w:lineRule="auto"/>
        <w:rPr/>
      </w:pPr>
      <w:r w:rsidDel="00000000" w:rsidR="00000000" w:rsidRPr="00000000">
        <w:rPr>
          <w:rtl w:val="0"/>
        </w:rPr>
        <w:t xml:space="preserve">Use APA Citation. A guide can be found here: </w:t>
      </w:r>
      <w:hyperlink r:id="rId37">
        <w:r w:rsidDel="00000000" w:rsidR="00000000" w:rsidRPr="00000000">
          <w:rPr>
            <w:color w:val="1155cc"/>
            <w:u w:val="single"/>
            <w:rtl w:val="0"/>
          </w:rPr>
          <w:t xml:space="preserve">https://guides.lib.virginia.edu/stsapa/citex</w:t>
        </w:r>
      </w:hyperlink>
      <w:r w:rsidDel="00000000" w:rsidR="00000000" w:rsidRPr="00000000">
        <w:rPr>
          <w:rtl w:val="0"/>
        </w:rPr>
        <w:t xml:space="preserve"> </w:t>
      </w:r>
    </w:p>
    <w:p w:rsidR="00000000" w:rsidDel="00000000" w:rsidP="00000000" w:rsidRDefault="00000000" w:rsidRPr="00000000" w14:paraId="00000112">
      <w:pPr>
        <w:spacing w:line="240" w:lineRule="auto"/>
        <w:rPr/>
      </w:pPr>
      <w:r w:rsidDel="00000000" w:rsidR="00000000" w:rsidRPr="00000000">
        <w:rPr>
          <w:rtl w:val="0"/>
        </w:rPr>
        <w:t xml:space="preserve">Do not use footnotes</w:t>
      </w:r>
    </w:p>
    <w:p w:rsidR="00000000" w:rsidDel="00000000" w:rsidP="00000000" w:rsidRDefault="00000000" w:rsidRPr="00000000" w14:paraId="00000113">
      <w:pPr>
        <w:spacing w:line="240" w:lineRule="auto"/>
        <w:rPr/>
      </w:pPr>
      <w:r w:rsidDel="00000000" w:rsidR="00000000" w:rsidRPr="00000000">
        <w:rPr>
          <w:rtl w:val="0"/>
        </w:rPr>
      </w:r>
    </w:p>
    <w:p w:rsidR="00000000" w:rsidDel="00000000" w:rsidP="00000000" w:rsidRDefault="00000000" w:rsidRPr="00000000" w14:paraId="00000114">
      <w:pPr>
        <w:spacing w:line="240" w:lineRule="auto"/>
        <w:ind w:left="720" w:hanging="720"/>
        <w:rPr/>
      </w:pPr>
      <w:r w:rsidDel="00000000" w:rsidR="00000000" w:rsidRPr="00000000">
        <w:rPr>
          <w:rtl w:val="0"/>
        </w:rPr>
        <w:t xml:space="preserve">McGrawHill. [n. d.]. Overview of ALEKS. Retrieved from https://www.aleks.com/about_aleks/overview </w:t>
      </w:r>
    </w:p>
    <w:p w:rsidR="00000000" w:rsidDel="00000000" w:rsidP="00000000" w:rsidRDefault="00000000" w:rsidRPr="00000000" w14:paraId="00000115">
      <w:pPr>
        <w:spacing w:line="240" w:lineRule="auto"/>
        <w:ind w:left="720" w:hanging="720"/>
        <w:rPr/>
      </w:pPr>
      <w:r w:rsidDel="00000000" w:rsidR="00000000" w:rsidRPr="00000000">
        <w:rPr>
          <w:rtl w:val="0"/>
        </w:rPr>
      </w:r>
    </w:p>
    <w:p w:rsidR="00000000" w:rsidDel="00000000" w:rsidP="00000000" w:rsidRDefault="00000000" w:rsidRPr="00000000" w14:paraId="00000116">
      <w:pPr>
        <w:spacing w:line="240" w:lineRule="auto"/>
        <w:ind w:left="720" w:hanging="720"/>
        <w:rPr/>
      </w:pPr>
      <w:r w:rsidDel="00000000" w:rsidR="00000000" w:rsidRPr="00000000">
        <w:rPr>
          <w:rtl w:val="0"/>
        </w:rPr>
        <w:t xml:space="preserve">McGrawHill. [n. d.]. What is ALEKS. Retrieved from https://www.aleks.com/about_aleks </w:t>
      </w:r>
    </w:p>
    <w:p w:rsidR="00000000" w:rsidDel="00000000" w:rsidP="00000000" w:rsidRDefault="00000000" w:rsidRPr="00000000" w14:paraId="00000117">
      <w:pPr>
        <w:spacing w:line="240" w:lineRule="auto"/>
        <w:ind w:left="720" w:hanging="720"/>
        <w:rPr/>
      </w:pPr>
      <w:r w:rsidDel="00000000" w:rsidR="00000000" w:rsidRPr="00000000">
        <w:rPr>
          <w:rtl w:val="0"/>
        </w:rPr>
      </w:r>
    </w:p>
    <w:p w:rsidR="00000000" w:rsidDel="00000000" w:rsidP="00000000" w:rsidRDefault="00000000" w:rsidRPr="00000000" w14:paraId="00000118">
      <w:pPr>
        <w:spacing w:line="240" w:lineRule="auto"/>
        <w:ind w:left="720" w:hanging="720"/>
        <w:rPr>
          <w:rFonts w:ascii="Times New Roman" w:cs="Times New Roman" w:eastAsia="Times New Roman" w:hAnsi="Times New Roman"/>
          <w:sz w:val="24"/>
          <w:szCs w:val="24"/>
        </w:rPr>
      </w:pPr>
      <w:r w:rsidDel="00000000" w:rsidR="00000000" w:rsidRPr="00000000">
        <w:rPr>
          <w:rtl w:val="0"/>
        </w:rPr>
        <w:t xml:space="preserve">Pearson. [n. d.]. MyLab and Mastering. Retrieved from https://www.pearsonmylabandmastering.com/northame rica/educators/features/index.html</w:t>
      </w:r>
      <w:r w:rsidDel="00000000" w:rsidR="00000000" w:rsidRPr="00000000">
        <w:rPr>
          <w:rtl w:val="0"/>
        </w:rPr>
      </w:r>
    </w:p>
    <w:sectPr>
      <w:headerReference r:id="rId38" w:type="default"/>
      <w:headerReference r:id="rId39" w:type="first"/>
      <w:footerReference r:id="rId40" w:type="default"/>
      <w:footerReference r:id="rId41" w:type="first"/>
      <w:pgSz w:h="15840" w:w="12240"/>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yan Kann" w:id="0" w:date="2020-03-30T23:23:16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we supposed to explain this? I feel like everyone this is meant for knows this already.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Arial" w:cs="Arial" w:eastAsia="Arial" w:hAnsi="Arial"/>
        <w:color w:val="24292e"/>
        <w:sz w:val="24"/>
        <w:szCs w:val="24"/>
        <w:u w:val="none"/>
      </w:rPr>
    </w:lvl>
    <w:lvl w:ilvl="1">
      <w:start w:val="1"/>
      <w:numFmt w:val="bullet"/>
      <w:lvlText w:val="○"/>
      <w:lvlJc w:val="left"/>
      <w:pPr>
        <w:ind w:left="2160" w:hanging="360"/>
      </w:pPr>
      <w:rPr>
        <w:rFonts w:ascii="Arial" w:cs="Arial" w:eastAsia="Arial" w:hAnsi="Arial"/>
        <w:color w:val="24292e"/>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rFonts w:ascii="Arial" w:cs="Arial" w:eastAsia="Arial" w:hAnsi="Arial"/>
        <w:color w:val="24292e"/>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rFonts w:ascii="Arial" w:cs="Arial" w:eastAsia="Arial" w:hAnsi="Arial"/>
        <w:color w:val="24292e"/>
        <w:sz w:val="24"/>
        <w:szCs w:val="24"/>
        <w:u w:val="none"/>
      </w:rPr>
    </w:lvl>
    <w:lvl w:ilvl="1">
      <w:start w:val="1"/>
      <w:numFmt w:val="bullet"/>
      <w:lvlText w:val="○"/>
      <w:lvlJc w:val="left"/>
      <w:pPr>
        <w:ind w:left="2160" w:hanging="360"/>
      </w:pPr>
      <w:rPr>
        <w:rFonts w:ascii="Arial" w:cs="Arial" w:eastAsia="Arial" w:hAnsi="Arial"/>
        <w:color w:val="24292e"/>
        <w:sz w:val="24"/>
        <w:szCs w:val="24"/>
        <w:u w:val="none"/>
      </w:rPr>
    </w:lvl>
    <w:lvl w:ilvl="2">
      <w:start w:val="1"/>
      <w:numFmt w:val="bullet"/>
      <w:lvlText w:val="■"/>
      <w:lvlJc w:val="left"/>
      <w:pPr>
        <w:ind w:left="2880" w:hanging="360"/>
      </w:pPr>
      <w:rPr>
        <w:rFonts w:ascii="Arial" w:cs="Arial" w:eastAsia="Arial" w:hAnsi="Arial"/>
        <w:color w:val="24292e"/>
        <w:sz w:val="24"/>
        <w:szCs w:val="24"/>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rFonts w:ascii="Arial" w:cs="Arial" w:eastAsia="Arial" w:hAnsi="Arial"/>
        <w:color w:val="24292e"/>
        <w:sz w:val="24"/>
        <w:szCs w:val="24"/>
        <w:u w:val="none"/>
      </w:rPr>
    </w:lvl>
    <w:lvl w:ilvl="1">
      <w:start w:val="1"/>
      <w:numFmt w:val="bullet"/>
      <w:lvlText w:val="○"/>
      <w:lvlJc w:val="left"/>
      <w:pPr>
        <w:ind w:left="2160" w:hanging="360"/>
      </w:pPr>
      <w:rPr>
        <w:rFonts w:ascii="Arial" w:cs="Arial" w:eastAsia="Arial" w:hAnsi="Arial"/>
        <w:color w:val="24292e"/>
        <w:sz w:val="24"/>
        <w:szCs w:val="24"/>
        <w:u w:val="none"/>
      </w:rPr>
    </w:lvl>
    <w:lvl w:ilvl="2">
      <w:start w:val="1"/>
      <w:numFmt w:val="bullet"/>
      <w:lvlText w:val="■"/>
      <w:lvlJc w:val="left"/>
      <w:pPr>
        <w:ind w:left="2880" w:hanging="360"/>
      </w:pPr>
      <w:rPr>
        <w:rFonts w:ascii="Arial" w:cs="Arial" w:eastAsia="Arial" w:hAnsi="Arial"/>
        <w:color w:val="24292e"/>
        <w:sz w:val="24"/>
        <w:szCs w:val="24"/>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8"/>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7"/>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footer" Target="footer1.xml"/><Relationship Id="rId22" Type="http://schemas.openxmlformats.org/officeDocument/2006/relationships/image" Target="media/image22.png"/><Relationship Id="rId21"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hyperlink" Target="https://console.developers.google.com/" TargetMode="External"/><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image" Target="media/image20.png"/><Relationship Id="rId8" Type="http://schemas.openxmlformats.org/officeDocument/2006/relationships/image" Target="media/image26.png"/><Relationship Id="rId31" Type="http://schemas.openxmlformats.org/officeDocument/2006/relationships/image" Target="media/image6.png"/><Relationship Id="rId30" Type="http://schemas.openxmlformats.org/officeDocument/2006/relationships/image" Target="media/image8.png"/><Relationship Id="rId11" Type="http://schemas.openxmlformats.org/officeDocument/2006/relationships/image" Target="media/image28.png"/><Relationship Id="rId33" Type="http://schemas.openxmlformats.org/officeDocument/2006/relationships/image" Target="media/image5.png"/><Relationship Id="rId10" Type="http://schemas.openxmlformats.org/officeDocument/2006/relationships/image" Target="media/image21.png"/><Relationship Id="rId32" Type="http://schemas.openxmlformats.org/officeDocument/2006/relationships/image" Target="media/image13.png"/><Relationship Id="rId13" Type="http://schemas.openxmlformats.org/officeDocument/2006/relationships/image" Target="media/image12.png"/><Relationship Id="rId35" Type="http://schemas.openxmlformats.org/officeDocument/2006/relationships/hyperlink" Target="https://github.com/uva-cp-1920/Student-Performance-Tracker/blob/develop/src/frontend/src/vuex/modules/Auth.js" TargetMode="External"/><Relationship Id="rId12" Type="http://schemas.openxmlformats.org/officeDocument/2006/relationships/image" Target="media/image24.png"/><Relationship Id="rId34" Type="http://schemas.openxmlformats.org/officeDocument/2006/relationships/image" Target="media/image14.png"/><Relationship Id="rId15" Type="http://schemas.openxmlformats.org/officeDocument/2006/relationships/image" Target="media/image10.png"/><Relationship Id="rId37" Type="http://schemas.openxmlformats.org/officeDocument/2006/relationships/hyperlink" Target="https://guides.lib.virginia.edu/stsapa/citex" TargetMode="External"/><Relationship Id="rId14" Type="http://schemas.openxmlformats.org/officeDocument/2006/relationships/image" Target="media/image11.png"/><Relationship Id="rId36" Type="http://schemas.openxmlformats.org/officeDocument/2006/relationships/image" Target="media/image4.png"/><Relationship Id="rId17" Type="http://schemas.openxmlformats.org/officeDocument/2006/relationships/image" Target="media/image17.png"/><Relationship Id="rId39" Type="http://schemas.openxmlformats.org/officeDocument/2006/relationships/header" Target="header1.xml"/><Relationship Id="rId16" Type="http://schemas.openxmlformats.org/officeDocument/2006/relationships/image" Target="media/image25.png"/><Relationship Id="rId38" Type="http://schemas.openxmlformats.org/officeDocument/2006/relationships/header" Target="header2.xml"/><Relationship Id="rId19" Type="http://schemas.openxmlformats.org/officeDocument/2006/relationships/image" Target="media/image1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